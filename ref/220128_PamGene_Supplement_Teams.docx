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A78D51" w14:textId="77777777" w:rsidR="004B2836" w:rsidRDefault="004B2836" w:rsidP="005A1EEE">
      <w:pPr>
        <w:pStyle w:val="Title"/>
        <w:spacing w:before="120" w:after="120"/>
      </w:pPr>
    </w:p>
    <w:p w14:paraId="18B0B791" w14:textId="376534CE" w:rsidR="008623A6" w:rsidRDefault="008623A6" w:rsidP="005A1EEE">
      <w:pPr>
        <w:pStyle w:val="Title"/>
        <w:spacing w:before="120" w:after="120"/>
      </w:pPr>
      <w:r>
        <w:t xml:space="preserve">PamGene Supplement: </w:t>
      </w:r>
    </w:p>
    <w:p w14:paraId="18A10615" w14:textId="29F849E0" w:rsidR="0052548A" w:rsidRDefault="008623A6" w:rsidP="005A1EEE">
      <w:pPr>
        <w:pStyle w:val="Title"/>
        <w:spacing w:before="120" w:after="120"/>
      </w:pPr>
      <w:r>
        <w:t>Methods and Data analysis</w:t>
      </w:r>
    </w:p>
    <w:p w14:paraId="38819306" w14:textId="631C5B4A" w:rsidR="005415B8" w:rsidRPr="00EC6454" w:rsidRDefault="005415B8" w:rsidP="005415B8">
      <w:pPr>
        <w:pStyle w:val="Author"/>
        <w:rPr>
          <w:i/>
          <w:iCs/>
          <w:lang w:val="en-GB"/>
        </w:rPr>
      </w:pPr>
      <w:bookmarkStart w:id="0" w:name="_Hlk91076738"/>
      <w:r w:rsidRPr="00EC6454">
        <w:rPr>
          <w:i/>
          <w:iCs/>
        </w:rPr>
        <w:t xml:space="preserve">Peter Linders for </w:t>
      </w:r>
      <w:r w:rsidR="00FB5677" w:rsidRPr="00EC6454">
        <w:rPr>
          <w:i/>
          <w:iCs/>
        </w:rPr>
        <w:t>Odile Filhol-</w:t>
      </w:r>
      <w:commentRangeStart w:id="1"/>
      <w:r w:rsidR="00FB5677" w:rsidRPr="00EC6454">
        <w:rPr>
          <w:i/>
          <w:iCs/>
        </w:rPr>
        <w:t>Cochet</w:t>
      </w:r>
      <w:commentRangeEnd w:id="1"/>
      <w:r w:rsidR="00EC6454">
        <w:rPr>
          <w:rStyle w:val="CommentReference"/>
        </w:rPr>
        <w:commentReference w:id="1"/>
      </w:r>
    </w:p>
    <w:bookmarkEnd w:id="0"/>
    <w:p w14:paraId="5DF20F0A" w14:textId="57084A0A" w:rsidR="005415B8" w:rsidRDefault="005E2B3C" w:rsidP="005415B8">
      <w:pPr>
        <w:pStyle w:val="Date"/>
      </w:pPr>
      <w:r>
        <w:t>January 2</w:t>
      </w:r>
      <w:r w:rsidR="00D9301A">
        <w:t>5</w:t>
      </w:r>
      <w:r>
        <w:t xml:space="preserve">, </w:t>
      </w:r>
      <w:commentRangeStart w:id="2"/>
      <w:r>
        <w:t>2022</w:t>
      </w:r>
      <w:commentRangeEnd w:id="2"/>
      <w:r w:rsidR="00693BAD">
        <w:rPr>
          <w:rStyle w:val="CommentReference"/>
        </w:rPr>
        <w:commentReference w:id="2"/>
      </w:r>
    </w:p>
    <w:p w14:paraId="62C66A60" w14:textId="77777777" w:rsidR="00261011" w:rsidRPr="00261011" w:rsidRDefault="00261011" w:rsidP="00261011">
      <w:pPr>
        <w:pStyle w:val="BodyText"/>
      </w:pPr>
    </w:p>
    <w:sdt>
      <w:sdtPr>
        <w:rPr>
          <w:rFonts w:eastAsiaTheme="minorHAnsi" w:cstheme="minorBidi"/>
          <w:b w:val="0"/>
          <w:color w:val="auto"/>
          <w:sz w:val="22"/>
          <w:szCs w:val="24"/>
        </w:rPr>
        <w:id w:val="-1379239801"/>
        <w:docPartObj>
          <w:docPartGallery w:val="Table of Contents"/>
          <w:docPartUnique/>
        </w:docPartObj>
      </w:sdtPr>
      <w:sdtEndPr>
        <w:rPr>
          <w:bCs/>
          <w:noProof/>
        </w:rPr>
      </w:sdtEndPr>
      <w:sdtContent>
        <w:p w14:paraId="5811AA74" w14:textId="6758DB64" w:rsidR="00261011" w:rsidRDefault="00261011">
          <w:pPr>
            <w:pStyle w:val="TOCHeading"/>
          </w:pPr>
          <w:r>
            <w:t>Table of Contents</w:t>
          </w:r>
        </w:p>
        <w:p w14:paraId="0ADC9079" w14:textId="27A16510" w:rsidR="00EC6454" w:rsidRDefault="00261011">
          <w:pPr>
            <w:pStyle w:val="TOC1"/>
            <w:tabs>
              <w:tab w:val="right" w:leader="dot" w:pos="9017"/>
            </w:tabs>
            <w:rPr>
              <w:rFonts w:asciiTheme="minorHAnsi" w:eastAsiaTheme="minorEastAsia" w:hAnsiTheme="minorHAnsi"/>
              <w:noProof/>
              <w:szCs w:val="22"/>
              <w:lang w:val="en-GB" w:eastAsia="en-GB"/>
            </w:rPr>
          </w:pPr>
          <w:r>
            <w:fldChar w:fldCharType="begin"/>
          </w:r>
          <w:r>
            <w:instrText xml:space="preserve"> TOC \o "1-3" \h \z \u </w:instrText>
          </w:r>
          <w:r>
            <w:fldChar w:fldCharType="separate"/>
          </w:r>
          <w:hyperlink w:anchor="_Toc94016370" w:history="1">
            <w:r w:rsidR="00EC6454" w:rsidRPr="00B344F2">
              <w:rPr>
                <w:rStyle w:val="Hyperlink"/>
                <w:noProof/>
              </w:rPr>
              <w:t>1. Introduction</w:t>
            </w:r>
            <w:r w:rsidR="00EC6454">
              <w:rPr>
                <w:noProof/>
                <w:webHidden/>
              </w:rPr>
              <w:tab/>
            </w:r>
            <w:r w:rsidR="00EC6454">
              <w:rPr>
                <w:noProof/>
                <w:webHidden/>
              </w:rPr>
              <w:fldChar w:fldCharType="begin"/>
            </w:r>
            <w:r w:rsidR="00EC6454">
              <w:rPr>
                <w:noProof/>
                <w:webHidden/>
              </w:rPr>
              <w:instrText xml:space="preserve"> PAGEREF _Toc94016370 \h </w:instrText>
            </w:r>
            <w:r w:rsidR="00EC6454">
              <w:rPr>
                <w:noProof/>
                <w:webHidden/>
              </w:rPr>
            </w:r>
            <w:r w:rsidR="00EC6454">
              <w:rPr>
                <w:noProof/>
                <w:webHidden/>
              </w:rPr>
              <w:fldChar w:fldCharType="separate"/>
            </w:r>
            <w:r w:rsidR="00EC6454">
              <w:rPr>
                <w:noProof/>
                <w:webHidden/>
              </w:rPr>
              <w:t>2</w:t>
            </w:r>
            <w:r w:rsidR="00EC6454">
              <w:rPr>
                <w:noProof/>
                <w:webHidden/>
              </w:rPr>
              <w:fldChar w:fldCharType="end"/>
            </w:r>
          </w:hyperlink>
        </w:p>
        <w:p w14:paraId="4A9F1F83" w14:textId="763451AD" w:rsidR="00EC6454" w:rsidRDefault="00650547">
          <w:pPr>
            <w:pStyle w:val="TOC2"/>
            <w:rPr>
              <w:rFonts w:asciiTheme="minorHAnsi" w:eastAsiaTheme="minorEastAsia" w:hAnsiTheme="minorHAnsi"/>
              <w:noProof/>
              <w:szCs w:val="22"/>
              <w:lang w:val="en-GB" w:eastAsia="en-GB"/>
            </w:rPr>
          </w:pPr>
          <w:hyperlink w:anchor="_Toc94016371" w:history="1">
            <w:r w:rsidR="00EC6454" w:rsidRPr="00B344F2">
              <w:rPr>
                <w:rStyle w:val="Hyperlink"/>
                <w:noProof/>
              </w:rPr>
              <w:t>1.1. PamChip technology and assay principle</w:t>
            </w:r>
            <w:r w:rsidR="00EC6454">
              <w:rPr>
                <w:noProof/>
                <w:webHidden/>
              </w:rPr>
              <w:tab/>
            </w:r>
            <w:r w:rsidR="00EC6454">
              <w:rPr>
                <w:noProof/>
                <w:webHidden/>
              </w:rPr>
              <w:fldChar w:fldCharType="begin"/>
            </w:r>
            <w:r w:rsidR="00EC6454">
              <w:rPr>
                <w:noProof/>
                <w:webHidden/>
              </w:rPr>
              <w:instrText xml:space="preserve"> PAGEREF _Toc94016371 \h </w:instrText>
            </w:r>
            <w:r w:rsidR="00EC6454">
              <w:rPr>
                <w:noProof/>
                <w:webHidden/>
              </w:rPr>
            </w:r>
            <w:r w:rsidR="00EC6454">
              <w:rPr>
                <w:noProof/>
                <w:webHidden/>
              </w:rPr>
              <w:fldChar w:fldCharType="separate"/>
            </w:r>
            <w:r w:rsidR="00EC6454">
              <w:rPr>
                <w:noProof/>
                <w:webHidden/>
              </w:rPr>
              <w:t>2</w:t>
            </w:r>
            <w:r w:rsidR="00EC6454">
              <w:rPr>
                <w:noProof/>
                <w:webHidden/>
              </w:rPr>
              <w:fldChar w:fldCharType="end"/>
            </w:r>
          </w:hyperlink>
        </w:p>
        <w:p w14:paraId="5588CF36" w14:textId="35756B8B" w:rsidR="00EC6454" w:rsidRDefault="00650547">
          <w:pPr>
            <w:pStyle w:val="TOC1"/>
            <w:tabs>
              <w:tab w:val="right" w:leader="dot" w:pos="9017"/>
            </w:tabs>
            <w:rPr>
              <w:rFonts w:asciiTheme="minorHAnsi" w:eastAsiaTheme="minorEastAsia" w:hAnsiTheme="minorHAnsi"/>
              <w:noProof/>
              <w:szCs w:val="22"/>
              <w:lang w:val="en-GB" w:eastAsia="en-GB"/>
            </w:rPr>
          </w:pPr>
          <w:hyperlink w:anchor="_Toc94016372" w:history="1">
            <w:r w:rsidR="00EC6454" w:rsidRPr="00B344F2">
              <w:rPr>
                <w:rStyle w:val="Hyperlink"/>
                <w:noProof/>
              </w:rPr>
              <w:t>2. Data analysis</w:t>
            </w:r>
            <w:r w:rsidR="00EC6454">
              <w:rPr>
                <w:noProof/>
                <w:webHidden/>
              </w:rPr>
              <w:tab/>
            </w:r>
            <w:r w:rsidR="00EC6454">
              <w:rPr>
                <w:noProof/>
                <w:webHidden/>
              </w:rPr>
              <w:fldChar w:fldCharType="begin"/>
            </w:r>
            <w:r w:rsidR="00EC6454">
              <w:rPr>
                <w:noProof/>
                <w:webHidden/>
              </w:rPr>
              <w:instrText xml:space="preserve"> PAGEREF _Toc94016372 \h </w:instrText>
            </w:r>
            <w:r w:rsidR="00EC6454">
              <w:rPr>
                <w:noProof/>
                <w:webHidden/>
              </w:rPr>
            </w:r>
            <w:r w:rsidR="00EC6454">
              <w:rPr>
                <w:noProof/>
                <w:webHidden/>
              </w:rPr>
              <w:fldChar w:fldCharType="separate"/>
            </w:r>
            <w:r w:rsidR="00EC6454">
              <w:rPr>
                <w:noProof/>
                <w:webHidden/>
              </w:rPr>
              <w:t>4</w:t>
            </w:r>
            <w:r w:rsidR="00EC6454">
              <w:rPr>
                <w:noProof/>
                <w:webHidden/>
              </w:rPr>
              <w:fldChar w:fldCharType="end"/>
            </w:r>
          </w:hyperlink>
        </w:p>
        <w:p w14:paraId="7C8236A9" w14:textId="406E98A0" w:rsidR="00EC6454" w:rsidRDefault="00650547">
          <w:pPr>
            <w:pStyle w:val="TOC2"/>
            <w:rPr>
              <w:rFonts w:asciiTheme="minorHAnsi" w:eastAsiaTheme="minorEastAsia" w:hAnsiTheme="minorHAnsi"/>
              <w:noProof/>
              <w:szCs w:val="22"/>
              <w:lang w:val="en-GB" w:eastAsia="en-GB"/>
            </w:rPr>
          </w:pPr>
          <w:hyperlink w:anchor="_Toc94016373" w:history="1">
            <w:r w:rsidR="00EC6454" w:rsidRPr="00B344F2">
              <w:rPr>
                <w:rStyle w:val="Hyperlink"/>
                <w:noProof/>
              </w:rPr>
              <w:t>2.1. Data analysis overview</w:t>
            </w:r>
            <w:r w:rsidR="00EC6454">
              <w:rPr>
                <w:noProof/>
                <w:webHidden/>
              </w:rPr>
              <w:tab/>
            </w:r>
            <w:r w:rsidR="00EC6454">
              <w:rPr>
                <w:noProof/>
                <w:webHidden/>
              </w:rPr>
              <w:fldChar w:fldCharType="begin"/>
            </w:r>
            <w:r w:rsidR="00EC6454">
              <w:rPr>
                <w:noProof/>
                <w:webHidden/>
              </w:rPr>
              <w:instrText xml:space="preserve"> PAGEREF _Toc94016373 \h </w:instrText>
            </w:r>
            <w:r w:rsidR="00EC6454">
              <w:rPr>
                <w:noProof/>
                <w:webHidden/>
              </w:rPr>
            </w:r>
            <w:r w:rsidR="00EC6454">
              <w:rPr>
                <w:noProof/>
                <w:webHidden/>
              </w:rPr>
              <w:fldChar w:fldCharType="separate"/>
            </w:r>
            <w:r w:rsidR="00EC6454">
              <w:rPr>
                <w:noProof/>
                <w:webHidden/>
              </w:rPr>
              <w:t>4</w:t>
            </w:r>
            <w:r w:rsidR="00EC6454">
              <w:rPr>
                <w:noProof/>
                <w:webHidden/>
              </w:rPr>
              <w:fldChar w:fldCharType="end"/>
            </w:r>
          </w:hyperlink>
        </w:p>
        <w:p w14:paraId="2A77EEC0" w14:textId="1CD8BE21" w:rsidR="00EC6454" w:rsidRDefault="00650547">
          <w:pPr>
            <w:pStyle w:val="TOC2"/>
            <w:rPr>
              <w:rFonts w:asciiTheme="minorHAnsi" w:eastAsiaTheme="minorEastAsia" w:hAnsiTheme="minorHAnsi"/>
              <w:noProof/>
              <w:szCs w:val="22"/>
              <w:lang w:val="en-GB" w:eastAsia="en-GB"/>
            </w:rPr>
          </w:pPr>
          <w:hyperlink w:anchor="_Toc94016374" w:history="1">
            <w:r w:rsidR="00EC6454" w:rsidRPr="00B344F2">
              <w:rPr>
                <w:rStyle w:val="Hyperlink"/>
                <w:noProof/>
              </w:rPr>
              <w:t>2.2. Basic processing</w:t>
            </w:r>
            <w:r w:rsidR="00EC6454">
              <w:rPr>
                <w:noProof/>
                <w:webHidden/>
              </w:rPr>
              <w:tab/>
            </w:r>
            <w:r w:rsidR="00EC6454">
              <w:rPr>
                <w:noProof/>
                <w:webHidden/>
              </w:rPr>
              <w:fldChar w:fldCharType="begin"/>
            </w:r>
            <w:r w:rsidR="00EC6454">
              <w:rPr>
                <w:noProof/>
                <w:webHidden/>
              </w:rPr>
              <w:instrText xml:space="preserve"> PAGEREF _Toc94016374 \h </w:instrText>
            </w:r>
            <w:r w:rsidR="00EC6454">
              <w:rPr>
                <w:noProof/>
                <w:webHidden/>
              </w:rPr>
            </w:r>
            <w:r w:rsidR="00EC6454">
              <w:rPr>
                <w:noProof/>
                <w:webHidden/>
              </w:rPr>
              <w:fldChar w:fldCharType="separate"/>
            </w:r>
            <w:r w:rsidR="00EC6454">
              <w:rPr>
                <w:noProof/>
                <w:webHidden/>
              </w:rPr>
              <w:t>5</w:t>
            </w:r>
            <w:r w:rsidR="00EC6454">
              <w:rPr>
                <w:noProof/>
                <w:webHidden/>
              </w:rPr>
              <w:fldChar w:fldCharType="end"/>
            </w:r>
          </w:hyperlink>
        </w:p>
        <w:p w14:paraId="560F113E" w14:textId="3992F90A" w:rsidR="00EC6454" w:rsidRDefault="00650547">
          <w:pPr>
            <w:pStyle w:val="TOC3"/>
            <w:tabs>
              <w:tab w:val="right" w:leader="dot" w:pos="9017"/>
            </w:tabs>
            <w:rPr>
              <w:rFonts w:asciiTheme="minorHAnsi" w:eastAsiaTheme="minorEastAsia" w:hAnsiTheme="minorHAnsi"/>
              <w:noProof/>
              <w:szCs w:val="22"/>
              <w:lang w:val="en-GB" w:eastAsia="en-GB"/>
            </w:rPr>
          </w:pPr>
          <w:hyperlink w:anchor="_Toc94016375" w:history="1">
            <w:r w:rsidR="00EC6454" w:rsidRPr="00B344F2">
              <w:rPr>
                <w:rStyle w:val="Hyperlink"/>
                <w:noProof/>
              </w:rPr>
              <w:t>2.2.1. Image Analysis and signal integration</w:t>
            </w:r>
            <w:r w:rsidR="00EC6454">
              <w:rPr>
                <w:noProof/>
                <w:webHidden/>
              </w:rPr>
              <w:tab/>
            </w:r>
            <w:r w:rsidR="00EC6454">
              <w:rPr>
                <w:noProof/>
                <w:webHidden/>
              </w:rPr>
              <w:fldChar w:fldCharType="begin"/>
            </w:r>
            <w:r w:rsidR="00EC6454">
              <w:rPr>
                <w:noProof/>
                <w:webHidden/>
              </w:rPr>
              <w:instrText xml:space="preserve"> PAGEREF _Toc94016375 \h </w:instrText>
            </w:r>
            <w:r w:rsidR="00EC6454">
              <w:rPr>
                <w:noProof/>
                <w:webHidden/>
              </w:rPr>
            </w:r>
            <w:r w:rsidR="00EC6454">
              <w:rPr>
                <w:noProof/>
                <w:webHidden/>
              </w:rPr>
              <w:fldChar w:fldCharType="separate"/>
            </w:r>
            <w:r w:rsidR="00EC6454">
              <w:rPr>
                <w:noProof/>
                <w:webHidden/>
              </w:rPr>
              <w:t>5</w:t>
            </w:r>
            <w:r w:rsidR="00EC6454">
              <w:rPr>
                <w:noProof/>
                <w:webHidden/>
              </w:rPr>
              <w:fldChar w:fldCharType="end"/>
            </w:r>
          </w:hyperlink>
        </w:p>
        <w:p w14:paraId="1B155B08" w14:textId="625C9AB2" w:rsidR="00EC6454" w:rsidRDefault="00650547">
          <w:pPr>
            <w:pStyle w:val="TOC3"/>
            <w:tabs>
              <w:tab w:val="right" w:leader="dot" w:pos="9017"/>
            </w:tabs>
            <w:rPr>
              <w:rFonts w:asciiTheme="minorHAnsi" w:eastAsiaTheme="minorEastAsia" w:hAnsiTheme="minorHAnsi"/>
              <w:noProof/>
              <w:szCs w:val="22"/>
              <w:lang w:val="en-GB" w:eastAsia="en-GB"/>
            </w:rPr>
          </w:pPr>
          <w:hyperlink w:anchor="_Toc94016376" w:history="1">
            <w:r w:rsidR="00EC6454" w:rsidRPr="00B344F2">
              <w:rPr>
                <w:rStyle w:val="Hyperlink"/>
                <w:noProof/>
              </w:rPr>
              <w:t>2.2.2. Quality Control</w:t>
            </w:r>
            <w:r w:rsidR="00EC6454">
              <w:rPr>
                <w:noProof/>
                <w:webHidden/>
              </w:rPr>
              <w:tab/>
            </w:r>
            <w:r w:rsidR="00EC6454">
              <w:rPr>
                <w:noProof/>
                <w:webHidden/>
              </w:rPr>
              <w:fldChar w:fldCharType="begin"/>
            </w:r>
            <w:r w:rsidR="00EC6454">
              <w:rPr>
                <w:noProof/>
                <w:webHidden/>
              </w:rPr>
              <w:instrText xml:space="preserve"> PAGEREF _Toc94016376 \h </w:instrText>
            </w:r>
            <w:r w:rsidR="00EC6454">
              <w:rPr>
                <w:noProof/>
                <w:webHidden/>
              </w:rPr>
            </w:r>
            <w:r w:rsidR="00EC6454">
              <w:rPr>
                <w:noProof/>
                <w:webHidden/>
              </w:rPr>
              <w:fldChar w:fldCharType="separate"/>
            </w:r>
            <w:r w:rsidR="00EC6454">
              <w:rPr>
                <w:noProof/>
                <w:webHidden/>
              </w:rPr>
              <w:t>5</w:t>
            </w:r>
            <w:r w:rsidR="00EC6454">
              <w:rPr>
                <w:noProof/>
                <w:webHidden/>
              </w:rPr>
              <w:fldChar w:fldCharType="end"/>
            </w:r>
          </w:hyperlink>
        </w:p>
        <w:p w14:paraId="1D51FDC7" w14:textId="1BFCC89D" w:rsidR="00EC6454" w:rsidRDefault="00650547">
          <w:pPr>
            <w:pStyle w:val="TOC3"/>
            <w:tabs>
              <w:tab w:val="right" w:leader="dot" w:pos="9017"/>
            </w:tabs>
            <w:rPr>
              <w:rFonts w:asciiTheme="minorHAnsi" w:eastAsiaTheme="minorEastAsia" w:hAnsiTheme="minorHAnsi"/>
              <w:noProof/>
              <w:szCs w:val="22"/>
              <w:lang w:val="en-GB" w:eastAsia="en-GB"/>
            </w:rPr>
          </w:pPr>
          <w:hyperlink w:anchor="_Toc94016377" w:history="1">
            <w:r w:rsidR="00EC6454" w:rsidRPr="00B344F2">
              <w:rPr>
                <w:rStyle w:val="Hyperlink"/>
                <w:noProof/>
              </w:rPr>
              <w:t>2.2.3. Visual assessment of Overall signal</w:t>
            </w:r>
            <w:r w:rsidR="00EC6454">
              <w:rPr>
                <w:noProof/>
                <w:webHidden/>
              </w:rPr>
              <w:tab/>
            </w:r>
            <w:r w:rsidR="00EC6454">
              <w:rPr>
                <w:noProof/>
                <w:webHidden/>
              </w:rPr>
              <w:fldChar w:fldCharType="begin"/>
            </w:r>
            <w:r w:rsidR="00EC6454">
              <w:rPr>
                <w:noProof/>
                <w:webHidden/>
              </w:rPr>
              <w:instrText xml:space="preserve"> PAGEREF _Toc94016377 \h </w:instrText>
            </w:r>
            <w:r w:rsidR="00EC6454">
              <w:rPr>
                <w:noProof/>
                <w:webHidden/>
              </w:rPr>
            </w:r>
            <w:r w:rsidR="00EC6454">
              <w:rPr>
                <w:noProof/>
                <w:webHidden/>
              </w:rPr>
              <w:fldChar w:fldCharType="separate"/>
            </w:r>
            <w:r w:rsidR="00EC6454">
              <w:rPr>
                <w:noProof/>
                <w:webHidden/>
              </w:rPr>
              <w:t>7</w:t>
            </w:r>
            <w:r w:rsidR="00EC6454">
              <w:rPr>
                <w:noProof/>
                <w:webHidden/>
              </w:rPr>
              <w:fldChar w:fldCharType="end"/>
            </w:r>
          </w:hyperlink>
        </w:p>
        <w:p w14:paraId="6D8173C9" w14:textId="4D9CE4ED" w:rsidR="00EC6454" w:rsidRDefault="00650547">
          <w:pPr>
            <w:pStyle w:val="TOC2"/>
            <w:rPr>
              <w:rFonts w:asciiTheme="minorHAnsi" w:eastAsiaTheme="minorEastAsia" w:hAnsiTheme="minorHAnsi"/>
              <w:noProof/>
              <w:szCs w:val="22"/>
              <w:lang w:val="en-GB" w:eastAsia="en-GB"/>
            </w:rPr>
          </w:pPr>
          <w:hyperlink w:anchor="_Toc94016378" w:history="1">
            <w:r w:rsidR="00EC6454" w:rsidRPr="00B344F2">
              <w:rPr>
                <w:rStyle w:val="Hyperlink"/>
                <w:noProof/>
              </w:rPr>
              <w:t>2.3. Per phosphosite analysis (Statistics)</w:t>
            </w:r>
            <w:r w:rsidR="00EC6454">
              <w:rPr>
                <w:noProof/>
                <w:webHidden/>
              </w:rPr>
              <w:tab/>
            </w:r>
            <w:r w:rsidR="00EC6454">
              <w:rPr>
                <w:noProof/>
                <w:webHidden/>
              </w:rPr>
              <w:fldChar w:fldCharType="begin"/>
            </w:r>
            <w:r w:rsidR="00EC6454">
              <w:rPr>
                <w:noProof/>
                <w:webHidden/>
              </w:rPr>
              <w:instrText xml:space="preserve"> PAGEREF _Toc94016378 \h </w:instrText>
            </w:r>
            <w:r w:rsidR="00EC6454">
              <w:rPr>
                <w:noProof/>
                <w:webHidden/>
              </w:rPr>
            </w:r>
            <w:r w:rsidR="00EC6454">
              <w:rPr>
                <w:noProof/>
                <w:webHidden/>
              </w:rPr>
              <w:fldChar w:fldCharType="separate"/>
            </w:r>
            <w:r w:rsidR="00EC6454">
              <w:rPr>
                <w:noProof/>
                <w:webHidden/>
              </w:rPr>
              <w:t>9</w:t>
            </w:r>
            <w:r w:rsidR="00EC6454">
              <w:rPr>
                <w:noProof/>
                <w:webHidden/>
              </w:rPr>
              <w:fldChar w:fldCharType="end"/>
            </w:r>
          </w:hyperlink>
        </w:p>
        <w:p w14:paraId="1A43E493" w14:textId="7DFB8FB0" w:rsidR="00EC6454" w:rsidRDefault="00650547">
          <w:pPr>
            <w:pStyle w:val="TOC3"/>
            <w:tabs>
              <w:tab w:val="right" w:leader="dot" w:pos="9017"/>
            </w:tabs>
            <w:rPr>
              <w:rFonts w:asciiTheme="minorHAnsi" w:eastAsiaTheme="minorEastAsia" w:hAnsiTheme="minorHAnsi"/>
              <w:noProof/>
              <w:szCs w:val="22"/>
              <w:lang w:val="en-GB" w:eastAsia="en-GB"/>
            </w:rPr>
          </w:pPr>
          <w:hyperlink w:anchor="_Toc94016379" w:history="1">
            <w:r w:rsidR="00EC6454" w:rsidRPr="00B344F2">
              <w:rPr>
                <w:rStyle w:val="Hyperlink"/>
                <w:noProof/>
              </w:rPr>
              <w:t>2.3.1. Differential statistical analysis methods: “Test condition (s)” versus “Control”</w:t>
            </w:r>
            <w:r w:rsidR="00EC6454">
              <w:rPr>
                <w:noProof/>
                <w:webHidden/>
              </w:rPr>
              <w:tab/>
            </w:r>
            <w:r w:rsidR="00EC6454">
              <w:rPr>
                <w:noProof/>
                <w:webHidden/>
              </w:rPr>
              <w:fldChar w:fldCharType="begin"/>
            </w:r>
            <w:r w:rsidR="00EC6454">
              <w:rPr>
                <w:noProof/>
                <w:webHidden/>
              </w:rPr>
              <w:instrText xml:space="preserve"> PAGEREF _Toc94016379 \h </w:instrText>
            </w:r>
            <w:r w:rsidR="00EC6454">
              <w:rPr>
                <w:noProof/>
                <w:webHidden/>
              </w:rPr>
            </w:r>
            <w:r w:rsidR="00EC6454">
              <w:rPr>
                <w:noProof/>
                <w:webHidden/>
              </w:rPr>
              <w:fldChar w:fldCharType="separate"/>
            </w:r>
            <w:r w:rsidR="00EC6454">
              <w:rPr>
                <w:noProof/>
                <w:webHidden/>
              </w:rPr>
              <w:t>9</w:t>
            </w:r>
            <w:r w:rsidR="00EC6454">
              <w:rPr>
                <w:noProof/>
                <w:webHidden/>
              </w:rPr>
              <w:fldChar w:fldCharType="end"/>
            </w:r>
          </w:hyperlink>
        </w:p>
        <w:p w14:paraId="39A4AD4D" w14:textId="0D75683C" w:rsidR="00EC6454" w:rsidRDefault="00650547">
          <w:pPr>
            <w:pStyle w:val="TOC3"/>
            <w:tabs>
              <w:tab w:val="right" w:leader="dot" w:pos="9017"/>
            </w:tabs>
            <w:rPr>
              <w:rFonts w:asciiTheme="minorHAnsi" w:eastAsiaTheme="minorEastAsia" w:hAnsiTheme="minorHAnsi"/>
              <w:noProof/>
              <w:szCs w:val="22"/>
              <w:lang w:val="en-GB" w:eastAsia="en-GB"/>
            </w:rPr>
          </w:pPr>
          <w:hyperlink w:anchor="_Toc94016380" w:history="1">
            <w:r w:rsidR="00EC6454" w:rsidRPr="00B344F2">
              <w:rPr>
                <w:rStyle w:val="Hyperlink"/>
                <w:noProof/>
              </w:rPr>
              <w:t>2.3.2. MTvC results</w:t>
            </w:r>
            <w:r w:rsidR="00EC6454">
              <w:rPr>
                <w:noProof/>
                <w:webHidden/>
              </w:rPr>
              <w:tab/>
            </w:r>
            <w:r w:rsidR="00EC6454">
              <w:rPr>
                <w:noProof/>
                <w:webHidden/>
              </w:rPr>
              <w:fldChar w:fldCharType="begin"/>
            </w:r>
            <w:r w:rsidR="00EC6454">
              <w:rPr>
                <w:noProof/>
                <w:webHidden/>
              </w:rPr>
              <w:instrText xml:space="preserve"> PAGEREF _Toc94016380 \h </w:instrText>
            </w:r>
            <w:r w:rsidR="00EC6454">
              <w:rPr>
                <w:noProof/>
                <w:webHidden/>
              </w:rPr>
            </w:r>
            <w:r w:rsidR="00EC6454">
              <w:rPr>
                <w:noProof/>
                <w:webHidden/>
              </w:rPr>
              <w:fldChar w:fldCharType="separate"/>
            </w:r>
            <w:r w:rsidR="00EC6454">
              <w:rPr>
                <w:noProof/>
                <w:webHidden/>
              </w:rPr>
              <w:t>9</w:t>
            </w:r>
            <w:r w:rsidR="00EC6454">
              <w:rPr>
                <w:noProof/>
                <w:webHidden/>
              </w:rPr>
              <w:fldChar w:fldCharType="end"/>
            </w:r>
          </w:hyperlink>
        </w:p>
        <w:p w14:paraId="7D992AE6" w14:textId="4B41186C" w:rsidR="00EC6454" w:rsidRDefault="00650547">
          <w:pPr>
            <w:pStyle w:val="TOC3"/>
            <w:tabs>
              <w:tab w:val="right" w:leader="dot" w:pos="9017"/>
            </w:tabs>
            <w:rPr>
              <w:rFonts w:asciiTheme="minorHAnsi" w:eastAsiaTheme="minorEastAsia" w:hAnsiTheme="minorHAnsi"/>
              <w:noProof/>
              <w:szCs w:val="22"/>
              <w:lang w:val="en-GB" w:eastAsia="en-GB"/>
            </w:rPr>
          </w:pPr>
          <w:hyperlink w:anchor="_Toc94016381" w:history="1">
            <w:r w:rsidR="00EC6454" w:rsidRPr="00B344F2">
              <w:rPr>
                <w:rStyle w:val="Hyperlink"/>
                <w:noProof/>
              </w:rPr>
              <w:t>2.3.3. T-Test results</w:t>
            </w:r>
            <w:r w:rsidR="00EC6454">
              <w:rPr>
                <w:noProof/>
                <w:webHidden/>
              </w:rPr>
              <w:tab/>
            </w:r>
            <w:r w:rsidR="00EC6454">
              <w:rPr>
                <w:noProof/>
                <w:webHidden/>
              </w:rPr>
              <w:fldChar w:fldCharType="begin"/>
            </w:r>
            <w:r w:rsidR="00EC6454">
              <w:rPr>
                <w:noProof/>
                <w:webHidden/>
              </w:rPr>
              <w:instrText xml:space="preserve"> PAGEREF _Toc94016381 \h </w:instrText>
            </w:r>
            <w:r w:rsidR="00EC6454">
              <w:rPr>
                <w:noProof/>
                <w:webHidden/>
              </w:rPr>
            </w:r>
            <w:r w:rsidR="00EC6454">
              <w:rPr>
                <w:noProof/>
                <w:webHidden/>
              </w:rPr>
              <w:fldChar w:fldCharType="separate"/>
            </w:r>
            <w:r w:rsidR="00EC6454">
              <w:rPr>
                <w:noProof/>
                <w:webHidden/>
              </w:rPr>
              <w:t>11</w:t>
            </w:r>
            <w:r w:rsidR="00EC6454">
              <w:rPr>
                <w:noProof/>
                <w:webHidden/>
              </w:rPr>
              <w:fldChar w:fldCharType="end"/>
            </w:r>
          </w:hyperlink>
        </w:p>
        <w:p w14:paraId="780FC824" w14:textId="049D8403" w:rsidR="00EC6454" w:rsidRDefault="00650547">
          <w:pPr>
            <w:pStyle w:val="TOC2"/>
            <w:rPr>
              <w:rFonts w:asciiTheme="minorHAnsi" w:eastAsiaTheme="minorEastAsia" w:hAnsiTheme="minorHAnsi"/>
              <w:noProof/>
              <w:szCs w:val="22"/>
              <w:lang w:val="en-GB" w:eastAsia="en-GB"/>
            </w:rPr>
          </w:pPr>
          <w:hyperlink w:anchor="_Toc94016382" w:history="1">
            <w:r w:rsidR="00EC6454" w:rsidRPr="00B344F2">
              <w:rPr>
                <w:rStyle w:val="Hyperlink"/>
                <w:noProof/>
              </w:rPr>
              <w:t>2.4. Kinase Analysis</w:t>
            </w:r>
            <w:r w:rsidR="00EC6454">
              <w:rPr>
                <w:noProof/>
                <w:webHidden/>
              </w:rPr>
              <w:tab/>
            </w:r>
            <w:r w:rsidR="00EC6454">
              <w:rPr>
                <w:noProof/>
                <w:webHidden/>
              </w:rPr>
              <w:fldChar w:fldCharType="begin"/>
            </w:r>
            <w:r w:rsidR="00EC6454">
              <w:rPr>
                <w:noProof/>
                <w:webHidden/>
              </w:rPr>
              <w:instrText xml:space="preserve"> PAGEREF _Toc94016382 \h </w:instrText>
            </w:r>
            <w:r w:rsidR="00EC6454">
              <w:rPr>
                <w:noProof/>
                <w:webHidden/>
              </w:rPr>
            </w:r>
            <w:r w:rsidR="00EC6454">
              <w:rPr>
                <w:noProof/>
                <w:webHidden/>
              </w:rPr>
              <w:fldChar w:fldCharType="separate"/>
            </w:r>
            <w:r w:rsidR="00EC6454">
              <w:rPr>
                <w:noProof/>
                <w:webHidden/>
              </w:rPr>
              <w:t>12</w:t>
            </w:r>
            <w:r w:rsidR="00EC6454">
              <w:rPr>
                <w:noProof/>
                <w:webHidden/>
              </w:rPr>
              <w:fldChar w:fldCharType="end"/>
            </w:r>
          </w:hyperlink>
        </w:p>
        <w:p w14:paraId="107E0065" w14:textId="4F644522" w:rsidR="00EC6454" w:rsidRDefault="00650547">
          <w:pPr>
            <w:pStyle w:val="TOC3"/>
            <w:tabs>
              <w:tab w:val="right" w:leader="dot" w:pos="9017"/>
            </w:tabs>
            <w:rPr>
              <w:rFonts w:asciiTheme="minorHAnsi" w:eastAsiaTheme="minorEastAsia" w:hAnsiTheme="minorHAnsi"/>
              <w:noProof/>
              <w:szCs w:val="22"/>
              <w:lang w:val="en-GB" w:eastAsia="en-GB"/>
            </w:rPr>
          </w:pPr>
          <w:hyperlink w:anchor="_Toc94016383" w:history="1">
            <w:r w:rsidR="00EC6454" w:rsidRPr="00B344F2">
              <w:rPr>
                <w:rStyle w:val="Hyperlink"/>
                <w:noProof/>
              </w:rPr>
              <w:t>2.4.1. Kinase interpretation (Differential)</w:t>
            </w:r>
            <w:r w:rsidR="00EC6454">
              <w:rPr>
                <w:noProof/>
                <w:webHidden/>
              </w:rPr>
              <w:tab/>
            </w:r>
            <w:r w:rsidR="00EC6454">
              <w:rPr>
                <w:noProof/>
                <w:webHidden/>
              </w:rPr>
              <w:fldChar w:fldCharType="begin"/>
            </w:r>
            <w:r w:rsidR="00EC6454">
              <w:rPr>
                <w:noProof/>
                <w:webHidden/>
              </w:rPr>
              <w:instrText xml:space="preserve"> PAGEREF _Toc94016383 \h </w:instrText>
            </w:r>
            <w:r w:rsidR="00EC6454">
              <w:rPr>
                <w:noProof/>
                <w:webHidden/>
              </w:rPr>
            </w:r>
            <w:r w:rsidR="00EC6454">
              <w:rPr>
                <w:noProof/>
                <w:webHidden/>
              </w:rPr>
              <w:fldChar w:fldCharType="separate"/>
            </w:r>
            <w:r w:rsidR="00EC6454">
              <w:rPr>
                <w:noProof/>
                <w:webHidden/>
              </w:rPr>
              <w:t>12</w:t>
            </w:r>
            <w:r w:rsidR="00EC6454">
              <w:rPr>
                <w:noProof/>
                <w:webHidden/>
              </w:rPr>
              <w:fldChar w:fldCharType="end"/>
            </w:r>
          </w:hyperlink>
        </w:p>
        <w:p w14:paraId="4CE1EB26" w14:textId="3235D1CE" w:rsidR="00EC6454" w:rsidRDefault="00650547">
          <w:pPr>
            <w:pStyle w:val="TOC2"/>
            <w:rPr>
              <w:rFonts w:asciiTheme="minorHAnsi" w:eastAsiaTheme="minorEastAsia" w:hAnsiTheme="minorHAnsi"/>
              <w:noProof/>
              <w:szCs w:val="22"/>
              <w:lang w:val="en-GB" w:eastAsia="en-GB"/>
            </w:rPr>
          </w:pPr>
          <w:hyperlink w:anchor="_Toc94016384" w:history="1">
            <w:r w:rsidR="00EC6454" w:rsidRPr="00B344F2">
              <w:rPr>
                <w:rStyle w:val="Hyperlink"/>
                <w:noProof/>
              </w:rPr>
              <w:t>2.5.  Biological interpretation</w:t>
            </w:r>
            <w:r w:rsidR="00EC6454">
              <w:rPr>
                <w:noProof/>
                <w:webHidden/>
              </w:rPr>
              <w:tab/>
            </w:r>
            <w:r w:rsidR="00EC6454">
              <w:rPr>
                <w:noProof/>
                <w:webHidden/>
              </w:rPr>
              <w:fldChar w:fldCharType="begin"/>
            </w:r>
            <w:r w:rsidR="00EC6454">
              <w:rPr>
                <w:noProof/>
                <w:webHidden/>
              </w:rPr>
              <w:instrText xml:space="preserve"> PAGEREF _Toc94016384 \h </w:instrText>
            </w:r>
            <w:r w:rsidR="00EC6454">
              <w:rPr>
                <w:noProof/>
                <w:webHidden/>
              </w:rPr>
            </w:r>
            <w:r w:rsidR="00EC6454">
              <w:rPr>
                <w:noProof/>
                <w:webHidden/>
              </w:rPr>
              <w:fldChar w:fldCharType="separate"/>
            </w:r>
            <w:r w:rsidR="00EC6454">
              <w:rPr>
                <w:noProof/>
                <w:webHidden/>
              </w:rPr>
              <w:t>18</w:t>
            </w:r>
            <w:r w:rsidR="00EC6454">
              <w:rPr>
                <w:noProof/>
                <w:webHidden/>
              </w:rPr>
              <w:fldChar w:fldCharType="end"/>
            </w:r>
          </w:hyperlink>
        </w:p>
        <w:p w14:paraId="1206DD16" w14:textId="68DB78F6" w:rsidR="00EC6454" w:rsidRDefault="00650547">
          <w:pPr>
            <w:pStyle w:val="TOC3"/>
            <w:tabs>
              <w:tab w:val="right" w:leader="dot" w:pos="9017"/>
            </w:tabs>
            <w:rPr>
              <w:rFonts w:asciiTheme="minorHAnsi" w:eastAsiaTheme="minorEastAsia" w:hAnsiTheme="minorHAnsi"/>
              <w:noProof/>
              <w:szCs w:val="22"/>
              <w:lang w:val="en-GB" w:eastAsia="en-GB"/>
            </w:rPr>
          </w:pPr>
          <w:hyperlink w:anchor="_Toc94016385" w:history="1">
            <w:r w:rsidR="00EC6454" w:rsidRPr="00B344F2">
              <w:rPr>
                <w:rStyle w:val="Hyperlink"/>
                <w:noProof/>
              </w:rPr>
              <w:t>2.5.1. Pathway Analysis (GProfiler, Gene Ontology Biological Processes)</w:t>
            </w:r>
            <w:r w:rsidR="00EC6454">
              <w:rPr>
                <w:noProof/>
                <w:webHidden/>
              </w:rPr>
              <w:tab/>
            </w:r>
            <w:r w:rsidR="00EC6454">
              <w:rPr>
                <w:noProof/>
                <w:webHidden/>
              </w:rPr>
              <w:fldChar w:fldCharType="begin"/>
            </w:r>
            <w:r w:rsidR="00EC6454">
              <w:rPr>
                <w:noProof/>
                <w:webHidden/>
              </w:rPr>
              <w:instrText xml:space="preserve"> PAGEREF _Toc94016385 \h </w:instrText>
            </w:r>
            <w:r w:rsidR="00EC6454">
              <w:rPr>
                <w:noProof/>
                <w:webHidden/>
              </w:rPr>
            </w:r>
            <w:r w:rsidR="00EC6454">
              <w:rPr>
                <w:noProof/>
                <w:webHidden/>
              </w:rPr>
              <w:fldChar w:fldCharType="separate"/>
            </w:r>
            <w:r w:rsidR="00EC6454">
              <w:rPr>
                <w:noProof/>
                <w:webHidden/>
              </w:rPr>
              <w:t>19</w:t>
            </w:r>
            <w:r w:rsidR="00EC6454">
              <w:rPr>
                <w:noProof/>
                <w:webHidden/>
              </w:rPr>
              <w:fldChar w:fldCharType="end"/>
            </w:r>
          </w:hyperlink>
        </w:p>
        <w:p w14:paraId="2C5C4506" w14:textId="32443448" w:rsidR="00EC6454" w:rsidRDefault="00650547">
          <w:pPr>
            <w:pStyle w:val="TOC1"/>
            <w:tabs>
              <w:tab w:val="right" w:leader="dot" w:pos="9017"/>
            </w:tabs>
            <w:rPr>
              <w:rFonts w:asciiTheme="minorHAnsi" w:eastAsiaTheme="minorEastAsia" w:hAnsiTheme="minorHAnsi"/>
              <w:noProof/>
              <w:szCs w:val="22"/>
              <w:lang w:val="en-GB" w:eastAsia="en-GB"/>
            </w:rPr>
          </w:pPr>
          <w:hyperlink w:anchor="_Toc94016386" w:history="1">
            <w:r w:rsidR="00EC6454" w:rsidRPr="00B344F2">
              <w:rPr>
                <w:rStyle w:val="Hyperlink"/>
                <w:noProof/>
              </w:rPr>
              <w:t>3. Glossary</w:t>
            </w:r>
            <w:r w:rsidR="00EC6454">
              <w:rPr>
                <w:noProof/>
                <w:webHidden/>
              </w:rPr>
              <w:tab/>
            </w:r>
            <w:r w:rsidR="00EC6454">
              <w:rPr>
                <w:noProof/>
                <w:webHidden/>
              </w:rPr>
              <w:fldChar w:fldCharType="begin"/>
            </w:r>
            <w:r w:rsidR="00EC6454">
              <w:rPr>
                <w:noProof/>
                <w:webHidden/>
              </w:rPr>
              <w:instrText xml:space="preserve"> PAGEREF _Toc94016386 \h </w:instrText>
            </w:r>
            <w:r w:rsidR="00EC6454">
              <w:rPr>
                <w:noProof/>
                <w:webHidden/>
              </w:rPr>
            </w:r>
            <w:r w:rsidR="00EC6454">
              <w:rPr>
                <w:noProof/>
                <w:webHidden/>
              </w:rPr>
              <w:fldChar w:fldCharType="separate"/>
            </w:r>
            <w:r w:rsidR="00EC6454">
              <w:rPr>
                <w:noProof/>
                <w:webHidden/>
              </w:rPr>
              <w:t>20</w:t>
            </w:r>
            <w:r w:rsidR="00EC6454">
              <w:rPr>
                <w:noProof/>
                <w:webHidden/>
              </w:rPr>
              <w:fldChar w:fldCharType="end"/>
            </w:r>
          </w:hyperlink>
        </w:p>
        <w:p w14:paraId="38C519C7" w14:textId="6AD0BB36" w:rsidR="00261011" w:rsidRDefault="00261011">
          <w:r>
            <w:rPr>
              <w:b/>
              <w:bCs/>
              <w:noProof/>
            </w:rPr>
            <w:fldChar w:fldCharType="end"/>
          </w:r>
        </w:p>
      </w:sdtContent>
    </w:sdt>
    <w:p w14:paraId="4FCA7E1F" w14:textId="2A37E5E0" w:rsidR="004B2836" w:rsidRPr="004B2836" w:rsidRDefault="004B2836" w:rsidP="004B2836">
      <w:pPr>
        <w:pStyle w:val="BodyText"/>
      </w:pPr>
    </w:p>
    <w:p w14:paraId="74ED4202" w14:textId="77777777" w:rsidR="00261011" w:rsidRDefault="00261011">
      <w:pPr>
        <w:pStyle w:val="Heading1"/>
        <w:sectPr w:rsidR="00261011" w:rsidSect="00760B68">
          <w:headerReference w:type="even" r:id="rId12"/>
          <w:headerReference w:type="default" r:id="rId13"/>
          <w:footerReference w:type="even" r:id="rId14"/>
          <w:footerReference w:type="default" r:id="rId15"/>
          <w:headerReference w:type="first" r:id="rId16"/>
          <w:footerReference w:type="first" r:id="rId17"/>
          <w:pgSz w:w="11907" w:h="16839" w:code="9"/>
          <w:pgMar w:top="1440" w:right="1440" w:bottom="1440" w:left="1440" w:header="720" w:footer="720" w:gutter="0"/>
          <w:cols w:space="720"/>
          <w:titlePg/>
          <w:docGrid w:linePitch="326"/>
        </w:sectPr>
      </w:pPr>
      <w:bookmarkStart w:id="3" w:name="section"/>
      <w:bookmarkStart w:id="4" w:name="_Toc91517526"/>
      <w:bookmarkEnd w:id="3"/>
    </w:p>
    <w:p w14:paraId="0344CCF2" w14:textId="1DF22B7B" w:rsidR="0052548A" w:rsidRDefault="00C226D1">
      <w:pPr>
        <w:pStyle w:val="Heading1"/>
      </w:pPr>
      <w:bookmarkStart w:id="5" w:name="_Toc94016370"/>
      <w:r>
        <w:lastRenderedPageBreak/>
        <w:t>Introduction</w:t>
      </w:r>
      <w:bookmarkEnd w:id="4"/>
      <w:bookmarkEnd w:id="5"/>
    </w:p>
    <w:p w14:paraId="6E7ABCA9" w14:textId="6B84349D" w:rsidR="00C226D1" w:rsidRDefault="00C226D1" w:rsidP="00E63234">
      <w:pPr>
        <w:pStyle w:val="BodyText"/>
        <w:jc w:val="both"/>
      </w:pPr>
      <w:r>
        <w:t>Th</w:t>
      </w:r>
      <w:r w:rsidR="005415B8">
        <w:t>is</w:t>
      </w:r>
      <w:r>
        <w:t xml:space="preserve"> supplement gives a detailed explanation of the methods used in the main study </w:t>
      </w:r>
      <w:commentRangeStart w:id="6"/>
      <w:r>
        <w:t>report</w:t>
      </w:r>
      <w:commentRangeEnd w:id="6"/>
      <w:r w:rsidR="00120635">
        <w:rPr>
          <w:rStyle w:val="CommentReference"/>
        </w:rPr>
        <w:commentReference w:id="6"/>
      </w:r>
      <w:r>
        <w:t>.</w:t>
      </w:r>
    </w:p>
    <w:p w14:paraId="52D4687E" w14:textId="3AACFC69" w:rsidR="00EE2D06" w:rsidRDefault="00EE2D06" w:rsidP="00E63234">
      <w:pPr>
        <w:pStyle w:val="BodyText"/>
        <w:jc w:val="both"/>
      </w:pPr>
      <w:r>
        <w:t xml:space="preserve">With PamGene's kinase activity profiling platform, the activity of kinases in a wide range of cells and tissues can be measured in real time. We use our proprietary 3D peptide microarray technology (PamChip® and PamStation®) which offers a multiplex method for global kinase activity profiling. The assay is very sensitive, requiring only a small amount of lysate to measure the activity of kinases in various samples including cell lines, xenografts and human tissues. Lysates obtained from a few thousand cells can suffice to obtain a </w:t>
      </w:r>
      <w:r w:rsidR="00D33AE8">
        <w:t>kinome</w:t>
      </w:r>
      <w:r>
        <w:t xml:space="preserve"> profile of the multiple kinases present in these samples. This is accomplished by incubating the sample lysates across peptide substrates immobilized on the 3D surface of the PamChip® microarray</w:t>
      </w:r>
      <w:r w:rsidR="00D33AE8">
        <w:t xml:space="preserve"> (196 protein tyrosine kinase (PTK) or 144 serine/threonine kinase (STK), hereafter referred to as phosphosites)</w:t>
      </w:r>
      <w:r>
        <w:t xml:space="preserve">. Kinases present in the lysates will phosphorylate the </w:t>
      </w:r>
      <w:r w:rsidR="00D33AE8">
        <w:t>phosphosites</w:t>
      </w:r>
      <w:r w:rsidR="00DF6A7C">
        <w:t>,</w:t>
      </w:r>
      <w:r>
        <w:t xml:space="preserve"> which </w:t>
      </w:r>
      <w:r w:rsidR="00C82EF9">
        <w:t>are visualized</w:t>
      </w:r>
      <w:r>
        <w:t xml:space="preserve"> using</w:t>
      </w:r>
      <w:r w:rsidR="002F3870">
        <w:t xml:space="preserve"> </w:t>
      </w:r>
      <w:r>
        <w:t>fluorescently labelled antibodies</w:t>
      </w:r>
      <w:r w:rsidR="002F3870">
        <w:t>.</w:t>
      </w:r>
    </w:p>
    <w:p w14:paraId="5F65553E" w14:textId="33545246" w:rsidR="002A7603" w:rsidRDefault="002A7603" w:rsidP="002A7603">
      <w:pPr>
        <w:pStyle w:val="Heading2"/>
      </w:pPr>
      <w:bookmarkStart w:id="7" w:name="pamchip-technology-outline"/>
      <w:bookmarkStart w:id="8" w:name="_Toc63167390"/>
      <w:bookmarkStart w:id="9" w:name="_Toc91517527"/>
      <w:bookmarkStart w:id="10" w:name="_Toc94016371"/>
      <w:r>
        <w:t xml:space="preserve">PamChip </w:t>
      </w:r>
      <w:r w:rsidR="00D33AE8">
        <w:t>t</w:t>
      </w:r>
      <w:r>
        <w:t xml:space="preserve">echnology </w:t>
      </w:r>
      <w:bookmarkEnd w:id="7"/>
      <w:bookmarkEnd w:id="8"/>
      <w:r w:rsidR="00D33AE8">
        <w:t>and assay principle</w:t>
      </w:r>
      <w:bookmarkEnd w:id="9"/>
      <w:bookmarkEnd w:id="10"/>
    </w:p>
    <w:p w14:paraId="7112A9CA" w14:textId="6973417B" w:rsidR="00D33AE8" w:rsidRDefault="00D33AE8" w:rsidP="00E63234">
      <w:pPr>
        <w:pStyle w:val="BodyText"/>
        <w:jc w:val="both"/>
      </w:pPr>
      <w:r>
        <w:t xml:space="preserve">PamGene's microarray assay for kinase activity profiling is based on measuring phosphorylation </w:t>
      </w:r>
      <w:r w:rsidR="00283D18">
        <w:t xml:space="preserve">of phosphosites </w:t>
      </w:r>
      <w:r>
        <w:t>by protein kinases</w:t>
      </w:r>
      <w:r w:rsidR="00FF08E0">
        <w:t>.</w:t>
      </w:r>
      <w:r>
        <w:t xml:space="preserve"> The PamChip® 4 </w:t>
      </w:r>
      <w:r w:rsidR="00C82EF9">
        <w:t xml:space="preserve">consumable </w:t>
      </w:r>
      <w:r>
        <w:t xml:space="preserve">consists of 4 identical arrays, each array containing 144 (STK) or 196 (PTK) </w:t>
      </w:r>
      <w:r w:rsidR="00FF08E0">
        <w:t>phosphosites</w:t>
      </w:r>
      <w:r>
        <w:t xml:space="preserve"> immobilized on a porous</w:t>
      </w:r>
      <w:r w:rsidR="00FF08E0">
        <w:t xml:space="preserve"> </w:t>
      </w:r>
      <w:r>
        <w:t>ceramic membrane (</w:t>
      </w:r>
      <w:r w:rsidR="00FF08E0">
        <w:fldChar w:fldCharType="begin"/>
      </w:r>
      <w:r w:rsidR="00FF08E0">
        <w:instrText xml:space="preserve"> REF _Ref88136195 \h </w:instrText>
      </w:r>
      <w:r w:rsidR="00C82EF9">
        <w:instrText xml:space="preserve"> \* MERGEFORMAT </w:instrText>
      </w:r>
      <w:r w:rsidR="00FF08E0">
        <w:fldChar w:fldCharType="separate"/>
      </w:r>
      <w:r w:rsidR="00FF08E0">
        <w:t xml:space="preserve">Figure </w:t>
      </w:r>
      <w:r w:rsidR="00FF08E0">
        <w:rPr>
          <w:noProof/>
        </w:rPr>
        <w:t>1</w:t>
      </w:r>
      <w:r w:rsidR="00FF08E0">
        <w:fldChar w:fldCharType="end"/>
      </w:r>
      <w:r w:rsidR="00FF08E0">
        <w:t>).</w:t>
      </w:r>
      <w:r>
        <w:t xml:space="preserve"> The</w:t>
      </w:r>
      <w:r w:rsidR="00C82EF9">
        <w:t>se phosphosites are encoded in 13 amino acid long peptides</w:t>
      </w:r>
      <w:r>
        <w:t xml:space="preserve"> </w:t>
      </w:r>
      <w:r w:rsidR="00C82EF9">
        <w:t>which</w:t>
      </w:r>
      <w:r>
        <w:t xml:space="preserve"> derived from literature or computational predictions</w:t>
      </w:r>
      <w:r w:rsidR="00C82EF9">
        <w:t>.</w:t>
      </w:r>
      <w:r>
        <w:t xml:space="preserve"> </w:t>
      </w:r>
      <w:r w:rsidR="00C82EF9">
        <w:t>with the phosphorylation of these phosphosites is then used to predict</w:t>
      </w:r>
      <w:r>
        <w:t xml:space="preserve"> one or multiple</w:t>
      </w:r>
      <w:r w:rsidR="00FF08E0">
        <w:t xml:space="preserve"> </w:t>
      </w:r>
      <w:r>
        <w:t>upstream kinases (Protein tyrosine kinases for the PTK PamChip® and Serine threonine kinases for</w:t>
      </w:r>
      <w:r w:rsidR="00FF08E0">
        <w:t xml:space="preserve"> </w:t>
      </w:r>
      <w:r>
        <w:t>the STK PamChip®)</w:t>
      </w:r>
      <w:r w:rsidR="00D33AAD">
        <w:t>.</w:t>
      </w:r>
      <w:r>
        <w:t xml:space="preserve"> Fluorescently labelled ant</w:t>
      </w:r>
      <w:r w:rsidR="00C82EF9">
        <w:t>i-</w:t>
      </w:r>
      <w:r w:rsidR="00FF08E0">
        <w:t>phospho-</w:t>
      </w:r>
      <w:r>
        <w:t>antibodies are used to detect</w:t>
      </w:r>
      <w:r w:rsidR="00FF08E0">
        <w:t xml:space="preserve"> </w:t>
      </w:r>
      <w:r>
        <w:t>phosphorylation activity of kinases present in the sample (</w:t>
      </w:r>
      <w:r w:rsidR="000978F2">
        <w:fldChar w:fldCharType="begin"/>
      </w:r>
      <w:r w:rsidR="000978F2">
        <w:instrText xml:space="preserve"> REF _Ref93413002 \h </w:instrText>
      </w:r>
      <w:r w:rsidR="000978F2">
        <w:fldChar w:fldCharType="separate"/>
      </w:r>
      <w:r w:rsidR="000978F2">
        <w:t xml:space="preserve">Figure </w:t>
      </w:r>
      <w:r w:rsidR="000978F2">
        <w:rPr>
          <w:noProof/>
        </w:rPr>
        <w:t>1</w:t>
      </w:r>
      <w:r w:rsidR="000978F2">
        <w:fldChar w:fldCharType="end"/>
      </w:r>
      <w:r w:rsidR="00FF08E0">
        <w:t>)</w:t>
      </w:r>
      <w:r w:rsidR="00D33AAD">
        <w:t>.</w:t>
      </w:r>
    </w:p>
    <w:p w14:paraId="11C9BA93" w14:textId="61499195" w:rsidR="00D33AAD" w:rsidRDefault="00D33AAD" w:rsidP="00E63234">
      <w:pPr>
        <w:pStyle w:val="BodyText"/>
        <w:jc w:val="both"/>
      </w:pPr>
      <w:r>
        <w:t>During the assay, the sample is pumped through the porous membrane, allowing fo</w:t>
      </w:r>
      <w:r w:rsidR="005D7B8C">
        <w:t xml:space="preserve">r shorter </w:t>
      </w:r>
      <w:r w:rsidR="00283D18">
        <w:t>assay</w:t>
      </w:r>
      <w:r w:rsidR="005D7B8C">
        <w:t xml:space="preserve"> times</w:t>
      </w:r>
      <w:r w:rsidR="00283D18">
        <w:t xml:space="preserve">. </w:t>
      </w:r>
      <w:r>
        <w:t xml:space="preserve">When the solution is underneath the array, images of each array are taken at several exposure times by </w:t>
      </w:r>
      <w:r w:rsidR="005D7B8C">
        <w:t>a</w:t>
      </w:r>
      <w:r>
        <w:t xml:space="preserve"> camera in the workstation (</w:t>
      </w:r>
      <w:r w:rsidR="000978F2">
        <w:fldChar w:fldCharType="begin"/>
      </w:r>
      <w:r w:rsidR="000978F2">
        <w:instrText xml:space="preserve"> REF _Ref93413002 \h </w:instrText>
      </w:r>
      <w:r w:rsidR="000978F2">
        <w:fldChar w:fldCharType="separate"/>
      </w:r>
      <w:r w:rsidR="000978F2">
        <w:t xml:space="preserve">Figure </w:t>
      </w:r>
      <w:r w:rsidR="000978F2">
        <w:rPr>
          <w:noProof/>
        </w:rPr>
        <w:t>1</w:t>
      </w:r>
      <w:r w:rsidR="000978F2">
        <w:fldChar w:fldCharType="end"/>
      </w:r>
      <w:r>
        <w:t xml:space="preserve">). Images are later used by the BioNavigator® software to </w:t>
      </w:r>
      <w:r w:rsidR="00F756B9">
        <w:t xml:space="preserve">calculate </w:t>
      </w:r>
      <w:r>
        <w:t xml:space="preserve">signal values </w:t>
      </w:r>
      <w:r w:rsidR="00F756B9">
        <w:t xml:space="preserve">for </w:t>
      </w:r>
      <w:r>
        <w:t xml:space="preserve">each </w:t>
      </w:r>
      <w:r w:rsidR="00F756B9">
        <w:t>phosphosite</w:t>
      </w:r>
      <w:r>
        <w:t>. The data workflow consisting of image quantification, quality control, statistical analysis, visualization and interpretation is performed using the BioNavigator® software</w:t>
      </w:r>
      <w:r w:rsidR="000978F2">
        <w:t>.</w:t>
      </w:r>
    </w:p>
    <w:p w14:paraId="0ACC00E0" w14:textId="77777777" w:rsidR="00D33AAD" w:rsidRDefault="00D33AAD">
      <w:pPr>
        <w:rPr>
          <w:i/>
        </w:rPr>
      </w:pPr>
      <w:bookmarkStart w:id="11" w:name="_Ref88136195"/>
      <w:r>
        <w:br w:type="page"/>
      </w:r>
    </w:p>
    <w:bookmarkEnd w:id="11"/>
    <w:p w14:paraId="22BDAB74" w14:textId="0B28D830" w:rsidR="00283D18" w:rsidRPr="00283D18" w:rsidRDefault="00ED5DD6" w:rsidP="00283D18">
      <w:pPr>
        <w:pStyle w:val="BodyText"/>
      </w:pPr>
      <w:r>
        <w:rPr>
          <w:noProof/>
        </w:rPr>
        <w:lastRenderedPageBreak/>
        <w:drawing>
          <wp:inline distT="0" distB="0" distL="0" distR="0" wp14:anchorId="1D72D912" wp14:editId="5CBDD0AA">
            <wp:extent cx="6249600" cy="536760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49600" cy="5367600"/>
                    </a:xfrm>
                    <a:prstGeom prst="rect">
                      <a:avLst/>
                    </a:prstGeom>
                    <a:noFill/>
                  </pic:spPr>
                </pic:pic>
              </a:graphicData>
            </a:graphic>
          </wp:inline>
        </w:drawing>
      </w:r>
    </w:p>
    <w:p w14:paraId="1613D738" w14:textId="5291E50C" w:rsidR="00FF08E0" w:rsidRDefault="00FF08E0" w:rsidP="00D33AAD">
      <w:pPr>
        <w:pStyle w:val="FirstParagraph"/>
      </w:pPr>
    </w:p>
    <w:p w14:paraId="0A8D406F" w14:textId="77777777" w:rsidR="001D6ECD" w:rsidRDefault="001D6ECD" w:rsidP="001D6ECD">
      <w:pPr>
        <w:pStyle w:val="Caption"/>
      </w:pPr>
      <w:bookmarkStart w:id="12" w:name="_Ref93413002"/>
      <w:r>
        <w:t xml:space="preserve">Figure </w:t>
      </w:r>
      <w:fldSimple w:instr=" SEQ Figure \* ARABIC ">
        <w:r>
          <w:rPr>
            <w:noProof/>
          </w:rPr>
          <w:t>1</w:t>
        </w:r>
      </w:fldSimple>
      <w:bookmarkEnd w:id="12"/>
      <w:r>
        <w:t>. PamGene technology outline and PamChip assay principle</w:t>
      </w:r>
    </w:p>
    <w:p w14:paraId="2E417E69" w14:textId="7BA63F49" w:rsidR="002A7603" w:rsidRDefault="002A7603" w:rsidP="002A7603">
      <w:pPr>
        <w:pStyle w:val="FirstParagraph"/>
      </w:pPr>
    </w:p>
    <w:p w14:paraId="311D4560" w14:textId="77777777" w:rsidR="002A7603" w:rsidRPr="00C226D1" w:rsidRDefault="002A7603" w:rsidP="00C226D1">
      <w:pPr>
        <w:pStyle w:val="BodyText"/>
      </w:pPr>
    </w:p>
    <w:p w14:paraId="5716E1FA" w14:textId="77777777" w:rsidR="000978F2" w:rsidRDefault="000978F2">
      <w:pPr>
        <w:rPr>
          <w:rFonts w:eastAsiaTheme="majorEastAsia" w:cstheme="majorBidi"/>
          <w:b/>
          <w:bCs/>
          <w:color w:val="345A8A" w:themeColor="accent1" w:themeShade="B5"/>
          <w:sz w:val="32"/>
          <w:szCs w:val="32"/>
        </w:rPr>
      </w:pPr>
      <w:bookmarkStart w:id="13" w:name="section-1"/>
      <w:bookmarkStart w:id="14" w:name="_Toc91517528"/>
      <w:bookmarkEnd w:id="13"/>
      <w:r>
        <w:br w:type="page"/>
      </w:r>
    </w:p>
    <w:p w14:paraId="6A0A1061" w14:textId="222DEE2C" w:rsidR="006C1C91" w:rsidRDefault="006C1C91" w:rsidP="006C1C91">
      <w:pPr>
        <w:pStyle w:val="Heading1"/>
      </w:pPr>
      <w:bookmarkStart w:id="15" w:name="_Toc94016372"/>
      <w:r>
        <w:lastRenderedPageBreak/>
        <w:t>Data analysis</w:t>
      </w:r>
      <w:bookmarkEnd w:id="14"/>
      <w:bookmarkEnd w:id="15"/>
    </w:p>
    <w:p w14:paraId="0C9F9EEF" w14:textId="226DDCC2" w:rsidR="006C1C91" w:rsidRDefault="006C1C91" w:rsidP="006C1C91">
      <w:pPr>
        <w:pStyle w:val="Heading2"/>
      </w:pPr>
      <w:bookmarkStart w:id="16" w:name="_Toc91517529"/>
      <w:bookmarkStart w:id="17" w:name="_Toc94016373"/>
      <w:r>
        <w:t>Data analysis overview</w:t>
      </w:r>
      <w:bookmarkEnd w:id="16"/>
      <w:bookmarkEnd w:id="17"/>
    </w:p>
    <w:p w14:paraId="6BBAC4AF" w14:textId="3D39B491" w:rsidR="006C1C91" w:rsidRDefault="006C1C91" w:rsidP="006C1C91">
      <w:pPr>
        <w:pStyle w:val="BodyText"/>
      </w:pPr>
      <w:r>
        <w:t>The general workflow for data analysis is shown below (</w:t>
      </w:r>
      <w:r w:rsidR="001D6ECD">
        <w:t xml:space="preserve">Figure </w:t>
      </w:r>
      <w:r w:rsidR="00F53B63">
        <w:t>2</w:t>
      </w:r>
      <w:r>
        <w:t xml:space="preserve">), </w:t>
      </w:r>
      <w:r w:rsidR="008F57C8">
        <w:t xml:space="preserve">which was used to derive the results described in the Report and this Supplement, </w:t>
      </w:r>
      <w:r>
        <w:t xml:space="preserve">with details </w:t>
      </w:r>
      <w:commentRangeStart w:id="18"/>
      <w:r>
        <w:t>following</w:t>
      </w:r>
      <w:commentRangeEnd w:id="18"/>
      <w:r w:rsidR="003277F0">
        <w:rPr>
          <w:rStyle w:val="CommentReference"/>
        </w:rPr>
        <w:commentReference w:id="18"/>
      </w:r>
      <w:r>
        <w:t>.</w:t>
      </w:r>
    </w:p>
    <w:p w14:paraId="3A9559FD" w14:textId="0CBFF326" w:rsidR="00B21135" w:rsidRDefault="00B21135" w:rsidP="006C1C91">
      <w:pPr>
        <w:pStyle w:val="BodyText"/>
      </w:pPr>
      <w:r>
        <w:rPr>
          <w:noProof/>
        </w:rPr>
        <w:drawing>
          <wp:inline distT="0" distB="0" distL="0" distR="0" wp14:anchorId="189C5E7B" wp14:editId="18938D22">
            <wp:extent cx="6438900" cy="5153263"/>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40424" cy="5154483"/>
                    </a:xfrm>
                    <a:prstGeom prst="rect">
                      <a:avLst/>
                    </a:prstGeom>
                    <a:noFill/>
                    <a:ln>
                      <a:noFill/>
                    </a:ln>
                  </pic:spPr>
                </pic:pic>
              </a:graphicData>
            </a:graphic>
          </wp:inline>
        </w:drawing>
      </w:r>
    </w:p>
    <w:p w14:paraId="10C6F57A" w14:textId="06F2297F" w:rsidR="006C1C91" w:rsidRPr="00E04CF6" w:rsidRDefault="00B21135" w:rsidP="006C1C91">
      <w:pPr>
        <w:pStyle w:val="Caption"/>
        <w:rPr>
          <w:i w:val="0"/>
          <w:iCs/>
        </w:rPr>
      </w:pPr>
      <w:r>
        <w:t xml:space="preserve">Figure </w:t>
      </w:r>
      <w:fldSimple w:instr=" SEQ Figure \* ARABIC ">
        <w:r>
          <w:rPr>
            <w:noProof/>
          </w:rPr>
          <w:t>3</w:t>
        </w:r>
      </w:fldSimple>
      <w:r>
        <w:t>. Data analysis workflow. Parallelograms indicate in- and outputs. Basic Processing (orange box) refers to Section 2.2 of this supplement. Phosphosite Analysis (green box) refers to Section 2.3. Kinase Analysis (blue box) refers to Section 2.4. The output of Phosphosite Analysis and Kinase Analysis can be used for further biological interpretation (see also Section 2.5).</w:t>
      </w:r>
    </w:p>
    <w:p w14:paraId="1C58B655" w14:textId="181C773C" w:rsidR="00B21135" w:rsidRDefault="00B21135">
      <w:pPr>
        <w:rPr>
          <w:rFonts w:eastAsiaTheme="majorEastAsia" w:cstheme="majorBidi"/>
          <w:b/>
          <w:bCs/>
          <w:color w:val="4F81BD" w:themeColor="accent1"/>
          <w:sz w:val="28"/>
          <w:szCs w:val="32"/>
        </w:rPr>
      </w:pPr>
      <w:bookmarkStart w:id="19" w:name="_Toc91517530"/>
      <w:r>
        <w:rPr>
          <w:rFonts w:eastAsiaTheme="majorEastAsia" w:cstheme="majorBidi"/>
          <w:b/>
          <w:bCs/>
          <w:color w:val="4F81BD" w:themeColor="accent1"/>
          <w:sz w:val="28"/>
          <w:szCs w:val="32"/>
        </w:rPr>
        <w:br w:type="page"/>
      </w:r>
    </w:p>
    <w:p w14:paraId="2E6FBDF3" w14:textId="24A683D6" w:rsidR="006C1C91" w:rsidRDefault="001C7DDA" w:rsidP="006C1C91">
      <w:pPr>
        <w:pStyle w:val="Heading2"/>
      </w:pPr>
      <w:bookmarkStart w:id="20" w:name="_Toc94016374"/>
      <w:r>
        <w:lastRenderedPageBreak/>
        <w:t>Basic processing</w:t>
      </w:r>
      <w:bookmarkEnd w:id="19"/>
      <w:bookmarkEnd w:id="20"/>
    </w:p>
    <w:p w14:paraId="42ECECDC" w14:textId="57F1F157" w:rsidR="00C3317F" w:rsidRDefault="00C3317F" w:rsidP="001C7DDA">
      <w:pPr>
        <w:pStyle w:val="Heading3"/>
      </w:pPr>
      <w:bookmarkStart w:id="21" w:name="image-analysis"/>
      <w:bookmarkStart w:id="22" w:name="_Toc63167384"/>
      <w:bookmarkStart w:id="23" w:name="_Toc91517531"/>
      <w:bookmarkStart w:id="24" w:name="_Toc94016375"/>
      <w:r>
        <w:t>Image Analysis</w:t>
      </w:r>
      <w:bookmarkEnd w:id="21"/>
      <w:bookmarkEnd w:id="22"/>
      <w:r w:rsidR="000935BE">
        <w:t xml:space="preserve"> and signal integration</w:t>
      </w:r>
      <w:bookmarkEnd w:id="23"/>
      <w:bookmarkEnd w:id="24"/>
    </w:p>
    <w:p w14:paraId="71FD0718" w14:textId="77777777" w:rsidR="00DB72FC" w:rsidRPr="00DB72FC" w:rsidRDefault="000935BE" w:rsidP="00DF533A">
      <w:pPr>
        <w:pStyle w:val="BodyText"/>
        <w:rPr>
          <w:b/>
          <w:bCs/>
        </w:rPr>
      </w:pPr>
      <w:r w:rsidRPr="00DB72FC">
        <w:rPr>
          <w:b/>
          <w:bCs/>
        </w:rPr>
        <w:t>Image analysis</w:t>
      </w:r>
    </w:p>
    <w:p w14:paraId="513EAD36" w14:textId="0538E02E" w:rsidR="00C3317F" w:rsidRDefault="00C3317F" w:rsidP="00DF533A">
      <w:pPr>
        <w:pStyle w:val="BodyText"/>
      </w:pPr>
      <w:r>
        <w:t>The image analysis is performed on each image. Once a grid is constructed for the image</w:t>
      </w:r>
      <w:r w:rsidR="0012255A">
        <w:t>,</w:t>
      </w:r>
      <w:r>
        <w:t xml:space="preserve"> </w:t>
      </w:r>
      <w:r w:rsidR="000E27FD">
        <w:t xml:space="preserve">various </w:t>
      </w:r>
      <w:r w:rsidR="0012255A">
        <w:t>unique</w:t>
      </w:r>
      <w:r>
        <w:t xml:space="preserve"> </w:t>
      </w:r>
      <w:r w:rsidR="000978F2">
        <w:t>values (</w:t>
      </w:r>
      <w:r>
        <w:t>quantitation types</w:t>
      </w:r>
      <w:r w:rsidR="000978F2">
        <w:t>)</w:t>
      </w:r>
      <w:r>
        <w:t xml:space="preserve"> are calculated. </w:t>
      </w:r>
      <w:r w:rsidR="000978F2">
        <w:t>The main value considered as the “signal” is called</w:t>
      </w:r>
      <w:r w:rsidR="00F328C0">
        <w:t xml:space="preserve"> the </w:t>
      </w:r>
      <w:r>
        <w:t>Median_SigmBg</w:t>
      </w:r>
      <w:r w:rsidR="0012255A">
        <w:t xml:space="preserve"> (median signal minus </w:t>
      </w:r>
      <w:r w:rsidR="00F328C0">
        <w:t xml:space="preserve">local </w:t>
      </w:r>
      <w:r w:rsidR="0012255A">
        <w:t>background)</w:t>
      </w:r>
      <w:r w:rsidR="00F328C0">
        <w:t>. Signal_Saturation (fraction of saturated pixels) values are used to remove saturated spots during signal integration.</w:t>
      </w:r>
    </w:p>
    <w:p w14:paraId="4106CE0A" w14:textId="76CEF1C4" w:rsidR="007D3DE1" w:rsidRPr="000935BE" w:rsidRDefault="007D3DE1" w:rsidP="00DF533A">
      <w:pPr>
        <w:spacing w:before="240" w:after="240"/>
        <w:rPr>
          <w:b/>
          <w:bCs/>
        </w:rPr>
      </w:pPr>
      <w:bookmarkStart w:id="25" w:name="_Toc63167385"/>
      <w:r w:rsidRPr="000935BE">
        <w:rPr>
          <w:b/>
          <w:bCs/>
        </w:rPr>
        <w:t>Exposure Time Integration</w:t>
      </w:r>
      <w:bookmarkEnd w:id="25"/>
    </w:p>
    <w:p w14:paraId="337507AC" w14:textId="4E29EFA5" w:rsidR="009027C5" w:rsidRDefault="009027C5" w:rsidP="009027C5">
      <w:pPr>
        <w:pStyle w:val="FirstParagraph"/>
        <w:jc w:val="both"/>
      </w:pPr>
      <w:r>
        <w:t>Low exposure times are useful to capture high intensity signals, and likewise high exposure times are useful to capture low intensity signals. Therefore, the</w:t>
      </w:r>
      <w:r w:rsidR="007D3DE1">
        <w:t xml:space="preserve"> same image </w:t>
      </w:r>
      <w:r>
        <w:t>is</w:t>
      </w:r>
      <w:r w:rsidR="007D3DE1">
        <w:t xml:space="preserve"> acquired at multiple exposure times, </w:t>
      </w:r>
      <w:r>
        <w:t xml:space="preserve">and then </w:t>
      </w:r>
      <w:r w:rsidR="0079709F">
        <w:t xml:space="preserve">Median_SigmBg values are </w:t>
      </w:r>
      <w:r>
        <w:t>integrated to a single value</w:t>
      </w:r>
      <w:r w:rsidR="0079709F">
        <w:t>, called the S100 signal.</w:t>
      </w:r>
      <w:r>
        <w:t xml:space="preserve"> Since saturated spots </w:t>
      </w:r>
      <w:r w:rsidR="0079709F">
        <w:t xml:space="preserve">(5% saturation) </w:t>
      </w:r>
      <w:r>
        <w:t>are excluded in the integration</w:t>
      </w:r>
      <w:r w:rsidR="0079709F">
        <w:t>,</w:t>
      </w:r>
      <w:r>
        <w:t xml:space="preserve"> the dynamic range of the measurements</w:t>
      </w:r>
      <w:r w:rsidR="00C11639">
        <w:t xml:space="preserve"> is increased</w:t>
      </w:r>
      <w:r>
        <w:t xml:space="preserve"> (the ratio of the highest and lowest signal that can be measured)</w:t>
      </w:r>
      <w:r w:rsidR="0079709F">
        <w:t>.</w:t>
      </w:r>
    </w:p>
    <w:p w14:paraId="12FDC42F" w14:textId="596AC541" w:rsidR="00AB0F1B" w:rsidRDefault="007D3DE1" w:rsidP="00AB0F1B">
      <w:pPr>
        <w:pStyle w:val="Heading3"/>
      </w:pPr>
      <w:bookmarkStart w:id="26" w:name="_Toc63167386"/>
      <w:bookmarkStart w:id="27" w:name="quality-control"/>
      <w:bookmarkStart w:id="28" w:name="_Toc91517532"/>
      <w:bookmarkStart w:id="29" w:name="_Toc94016376"/>
      <w:r w:rsidRPr="000935BE">
        <w:t>Quality Control</w:t>
      </w:r>
      <w:bookmarkEnd w:id="26"/>
      <w:bookmarkEnd w:id="27"/>
      <w:bookmarkEnd w:id="28"/>
      <w:bookmarkEnd w:id="29"/>
      <w:r w:rsidR="00066388" w:rsidRPr="000935BE">
        <w:t xml:space="preserve"> </w:t>
      </w:r>
    </w:p>
    <w:p w14:paraId="701E3004" w14:textId="53D66422" w:rsidR="00AB0F1B" w:rsidRDefault="00AB0F1B" w:rsidP="00AB0F1B">
      <w:pPr>
        <w:pStyle w:val="BodyText"/>
      </w:pPr>
      <w:r>
        <w:t xml:space="preserve">The quality of the data was assessed </w:t>
      </w:r>
      <w:r w:rsidR="00AB495B">
        <w:t>using</w:t>
      </w:r>
      <w:r>
        <w:t xml:space="preserve"> criteria shown in </w:t>
      </w:r>
      <w:r w:rsidR="00AB495B">
        <w:fldChar w:fldCharType="begin"/>
      </w:r>
      <w:r w:rsidR="00AB495B">
        <w:instrText xml:space="preserve"> REF _Ref93414397 \h </w:instrText>
      </w:r>
      <w:r w:rsidR="00AB495B">
        <w:fldChar w:fldCharType="separate"/>
      </w:r>
      <w:r w:rsidR="00AB495B">
        <w:t xml:space="preserve">Table </w:t>
      </w:r>
      <w:r w:rsidR="00AB495B">
        <w:rPr>
          <w:noProof/>
        </w:rPr>
        <w:t>1</w:t>
      </w:r>
      <w:r w:rsidR="00AB495B">
        <w:fldChar w:fldCharType="end"/>
      </w:r>
      <w:r w:rsidR="00482C64">
        <w:t xml:space="preserve">. </w:t>
      </w:r>
      <w:r w:rsidR="0039420C">
        <w:t xml:space="preserve">The </w:t>
      </w:r>
      <w:r w:rsidR="00482C64">
        <w:t xml:space="preserve">QC results for the data in this study </w:t>
      </w:r>
      <w:r w:rsidR="00AB495B">
        <w:t xml:space="preserve">are </w:t>
      </w:r>
      <w:r w:rsidR="00482C64">
        <w:t xml:space="preserve">shown in </w:t>
      </w:r>
      <w:r w:rsidR="0039420C">
        <w:fldChar w:fldCharType="begin"/>
      </w:r>
      <w:r w:rsidR="0039420C">
        <w:instrText xml:space="preserve"> REF _Ref94015510 \h </w:instrText>
      </w:r>
      <w:r w:rsidR="0039420C">
        <w:fldChar w:fldCharType="separate"/>
      </w:r>
      <w:r w:rsidR="0039420C">
        <w:t xml:space="preserve">Table </w:t>
      </w:r>
      <w:r w:rsidR="0039420C">
        <w:rPr>
          <w:noProof/>
        </w:rPr>
        <w:t>2</w:t>
      </w:r>
      <w:r w:rsidR="0039420C">
        <w:fldChar w:fldCharType="end"/>
      </w:r>
      <w:r w:rsidR="00482C64">
        <w:t>.</w:t>
      </w:r>
    </w:p>
    <w:p w14:paraId="54D6E324" w14:textId="6A958B4E" w:rsidR="007D3DE1" w:rsidRDefault="00386256" w:rsidP="001045BC">
      <w:pPr>
        <w:pStyle w:val="FirstParagraph"/>
        <w:jc w:val="both"/>
      </w:pPr>
      <w:r>
        <w:t xml:space="preserve">Three </w:t>
      </w:r>
      <w:r w:rsidR="00595029">
        <w:t>criteria</w:t>
      </w:r>
      <w:r w:rsidR="007D3DE1">
        <w:t xml:space="preserve"> were checked</w:t>
      </w:r>
      <w:r w:rsidR="00AB495B">
        <w:t xml:space="preserve"> using a flag system is used to indicate a quality level,</w:t>
      </w:r>
    </w:p>
    <w:p w14:paraId="52D4B744" w14:textId="0B66C17E" w:rsidR="007D3DE1" w:rsidRDefault="00595029" w:rsidP="001045BC">
      <w:pPr>
        <w:pStyle w:val="Compact"/>
        <w:numPr>
          <w:ilvl w:val="0"/>
          <w:numId w:val="35"/>
        </w:numPr>
        <w:jc w:val="both"/>
      </w:pPr>
      <w:r>
        <w:t xml:space="preserve">Phosphosite </w:t>
      </w:r>
      <w:r w:rsidR="007D3DE1">
        <w:t xml:space="preserve">signal </w:t>
      </w:r>
      <w:r>
        <w:t xml:space="preserve">strength </w:t>
      </w:r>
      <w:r w:rsidR="007D3DE1">
        <w:t>(</w:t>
      </w:r>
      <w:r>
        <w:t xml:space="preserve">i.e., the </w:t>
      </w:r>
      <w:r w:rsidR="007B78CE">
        <w:t xml:space="preserve">percentile </w:t>
      </w:r>
      <w:r w:rsidR="00AB495B">
        <w:t xml:space="preserve">0.95 of S100 </w:t>
      </w:r>
      <w:r w:rsidR="00D64286" w:rsidRPr="00D64286">
        <w:t>AU (arbitrary units)</w:t>
      </w:r>
      <w:r w:rsidR="0039420C">
        <w:t>.</w:t>
      </w:r>
      <w:r w:rsidR="00AB495B">
        <w:t xml:space="preserve"> </w:t>
      </w:r>
    </w:p>
    <w:p w14:paraId="458787B7" w14:textId="0EC61783" w:rsidR="007D3DE1" w:rsidRDefault="00595029" w:rsidP="001045BC">
      <w:pPr>
        <w:pStyle w:val="Compact"/>
        <w:numPr>
          <w:ilvl w:val="0"/>
          <w:numId w:val="35"/>
        </w:numPr>
        <w:jc w:val="both"/>
      </w:pPr>
      <w:r>
        <w:t xml:space="preserve">Phosphosite </w:t>
      </w:r>
      <w:r w:rsidR="007D3DE1">
        <w:t>number control (</w:t>
      </w:r>
      <w:r>
        <w:t>i.e.,</w:t>
      </w:r>
      <w:r w:rsidR="007D3DE1">
        <w:t xml:space="preserve"> how many </w:t>
      </w:r>
      <w:r w:rsidR="00E60384">
        <w:t xml:space="preserve">phosphosites </w:t>
      </w:r>
      <w:r w:rsidR="007D3DE1">
        <w:t>passed</w:t>
      </w:r>
      <w:r>
        <w:t xml:space="preserve"> quality control</w:t>
      </w:r>
      <w:r w:rsidR="00AB495B">
        <w:t>)</w:t>
      </w:r>
      <w:r w:rsidR="0039420C">
        <w:t>.</w:t>
      </w:r>
    </w:p>
    <w:p w14:paraId="528304D7" w14:textId="1D56EB28" w:rsidR="007D3DE1" w:rsidRDefault="007D3DE1" w:rsidP="001045BC">
      <w:pPr>
        <w:pStyle w:val="Compact"/>
        <w:numPr>
          <w:ilvl w:val="0"/>
          <w:numId w:val="35"/>
        </w:numPr>
        <w:jc w:val="both"/>
      </w:pPr>
      <w:r>
        <w:t>Sample quality control (</w:t>
      </w:r>
      <w:r w:rsidR="00595029">
        <w:t xml:space="preserve">i.e., </w:t>
      </w:r>
      <w:r w:rsidR="00591DCB">
        <w:t xml:space="preserve">Replicate </w:t>
      </w:r>
      <w:r w:rsidR="00D64286">
        <w:t>CV (coefficient of variance</w:t>
      </w:r>
      <w:r>
        <w:t>)</w:t>
      </w:r>
      <w:r w:rsidR="00D64286">
        <w:t xml:space="preserve">; </w:t>
      </w:r>
      <w:r w:rsidR="00C11639">
        <w:t>An e</w:t>
      </w:r>
      <w:r w:rsidR="00D64286">
        <w:t xml:space="preserve">xample of technical replicate </w:t>
      </w:r>
      <w:r w:rsidR="00C11639">
        <w:t>is</w:t>
      </w:r>
      <w:r w:rsidR="00D64286">
        <w:t xml:space="preserve"> 1 sample lysate on 3</w:t>
      </w:r>
      <w:r w:rsidR="00C11639">
        <w:t>+</w:t>
      </w:r>
      <w:r w:rsidR="00D64286">
        <w:t xml:space="preserve"> arrays; </w:t>
      </w:r>
      <w:r w:rsidR="00C11639">
        <w:t>An e</w:t>
      </w:r>
      <w:r w:rsidR="00D64286">
        <w:t xml:space="preserve">xample of </w:t>
      </w:r>
      <w:r w:rsidR="001D6ECD">
        <w:t>b</w:t>
      </w:r>
      <w:r w:rsidR="00D64286">
        <w:t xml:space="preserve">iological replicate </w:t>
      </w:r>
      <w:r w:rsidR="00C11639">
        <w:t xml:space="preserve">is </w:t>
      </w:r>
      <w:r w:rsidR="00D64286">
        <w:t xml:space="preserve">1 </w:t>
      </w:r>
      <w:r w:rsidR="00C11639">
        <w:t>sample lysate per array)</w:t>
      </w:r>
      <w:r w:rsidR="0039420C">
        <w:t>.</w:t>
      </w:r>
    </w:p>
    <w:p w14:paraId="4EDABA89" w14:textId="77777777" w:rsidR="00591DCB" w:rsidRDefault="00591DCB" w:rsidP="00591DCB">
      <w:pPr>
        <w:pStyle w:val="Compact"/>
        <w:ind w:left="480"/>
        <w:jc w:val="both"/>
      </w:pPr>
    </w:p>
    <w:p w14:paraId="788ED49D" w14:textId="6EA37F6B" w:rsidR="00AB495B" w:rsidRPr="00AB495B" w:rsidRDefault="00AB495B" w:rsidP="00AB495B">
      <w:pPr>
        <w:pStyle w:val="Caption"/>
      </w:pPr>
      <w:bookmarkStart w:id="30" w:name="_Ref93414397"/>
      <w:r>
        <w:t xml:space="preserve">Table </w:t>
      </w:r>
      <w:fldSimple w:instr=" SEQ Table \* ARABIC ">
        <w:r w:rsidR="002C33DA">
          <w:rPr>
            <w:noProof/>
          </w:rPr>
          <w:t>1</w:t>
        </w:r>
      </w:fldSimple>
      <w:bookmarkEnd w:id="30"/>
      <w:r>
        <w:t>. Flag system used to assess data quality</w:t>
      </w:r>
    </w:p>
    <w:tbl>
      <w:tblPr>
        <w:tblStyle w:val="TableGrid"/>
        <w:tblW w:w="0" w:type="auto"/>
        <w:tblInd w:w="-113" w:type="dxa"/>
        <w:tblLook w:val="04A0" w:firstRow="1" w:lastRow="0" w:firstColumn="1" w:lastColumn="0" w:noHBand="0" w:noVBand="1"/>
      </w:tblPr>
      <w:tblGrid>
        <w:gridCol w:w="1280"/>
        <w:gridCol w:w="687"/>
        <w:gridCol w:w="1041"/>
        <w:gridCol w:w="1406"/>
        <w:gridCol w:w="1387"/>
        <w:gridCol w:w="1109"/>
        <w:gridCol w:w="1213"/>
      </w:tblGrid>
      <w:tr w:rsidR="00646D0D" w:rsidRPr="00F1255C" w14:paraId="3167FB87" w14:textId="77777777" w:rsidTr="005C0131">
        <w:tc>
          <w:tcPr>
            <w:tcW w:w="1280" w:type="dxa"/>
          </w:tcPr>
          <w:p w14:paraId="277BD36B" w14:textId="00270664" w:rsidR="00646D0D" w:rsidRDefault="00646D0D" w:rsidP="005C0131">
            <w:pPr>
              <w:pStyle w:val="BodyText"/>
              <w:jc w:val="center"/>
              <w:rPr>
                <w:b/>
                <w:bCs/>
                <w:sz w:val="18"/>
                <w:szCs w:val="16"/>
              </w:rPr>
            </w:pPr>
            <w:r>
              <w:rPr>
                <w:b/>
                <w:bCs/>
                <w:sz w:val="18"/>
                <w:szCs w:val="16"/>
              </w:rPr>
              <w:t>Level</w:t>
            </w:r>
          </w:p>
        </w:tc>
        <w:tc>
          <w:tcPr>
            <w:tcW w:w="687" w:type="dxa"/>
          </w:tcPr>
          <w:p w14:paraId="1793E178" w14:textId="2FA6C506" w:rsidR="00646D0D" w:rsidRPr="00F1255C" w:rsidRDefault="00646D0D" w:rsidP="005C0131">
            <w:pPr>
              <w:pStyle w:val="BodyText"/>
              <w:jc w:val="center"/>
              <w:rPr>
                <w:b/>
                <w:bCs/>
                <w:sz w:val="18"/>
                <w:szCs w:val="16"/>
              </w:rPr>
            </w:pPr>
            <w:r>
              <w:rPr>
                <w:b/>
                <w:bCs/>
                <w:sz w:val="18"/>
                <w:szCs w:val="16"/>
              </w:rPr>
              <w:t>Flag</w:t>
            </w:r>
            <w:ins w:id="31" w:author="Savithri Rangarajan" w:date="2022-01-25T14:11:00Z">
              <w:r w:rsidRPr="00832B60">
                <w:rPr>
                  <w:b/>
                  <w:bCs/>
                  <w:sz w:val="18"/>
                  <w:szCs w:val="16"/>
                  <w:vertAlign w:val="superscript"/>
                </w:rPr>
                <w:t>1</w:t>
              </w:r>
            </w:ins>
          </w:p>
        </w:tc>
        <w:tc>
          <w:tcPr>
            <w:tcW w:w="1041" w:type="dxa"/>
            <w:vAlign w:val="center"/>
          </w:tcPr>
          <w:p w14:paraId="1F3D89D1" w14:textId="77777777" w:rsidR="00646D0D" w:rsidRPr="00F1255C" w:rsidRDefault="00646D0D" w:rsidP="00591DCB">
            <w:pPr>
              <w:pStyle w:val="BodyText"/>
              <w:jc w:val="center"/>
              <w:rPr>
                <w:b/>
                <w:bCs/>
                <w:sz w:val="18"/>
                <w:szCs w:val="16"/>
              </w:rPr>
            </w:pPr>
            <w:r w:rsidRPr="00F1255C">
              <w:rPr>
                <w:b/>
                <w:bCs/>
                <w:sz w:val="18"/>
                <w:szCs w:val="16"/>
              </w:rPr>
              <w:t>Signal strength (AU)</w:t>
            </w:r>
          </w:p>
        </w:tc>
        <w:tc>
          <w:tcPr>
            <w:tcW w:w="1406" w:type="dxa"/>
            <w:vAlign w:val="center"/>
          </w:tcPr>
          <w:p w14:paraId="16DCECDF" w14:textId="5405F456" w:rsidR="00646D0D" w:rsidRPr="00F1255C" w:rsidRDefault="00646D0D" w:rsidP="00591DCB">
            <w:pPr>
              <w:pStyle w:val="BodyText"/>
              <w:jc w:val="center"/>
              <w:rPr>
                <w:b/>
                <w:bCs/>
                <w:sz w:val="18"/>
                <w:szCs w:val="16"/>
              </w:rPr>
            </w:pPr>
            <w:r w:rsidRPr="00F1255C">
              <w:rPr>
                <w:b/>
                <w:bCs/>
                <w:sz w:val="18"/>
                <w:szCs w:val="16"/>
              </w:rPr>
              <w:t>QC</w:t>
            </w:r>
            <w:r>
              <w:rPr>
                <w:b/>
                <w:bCs/>
                <w:sz w:val="18"/>
                <w:szCs w:val="16"/>
              </w:rPr>
              <w:t>-</w:t>
            </w:r>
            <w:r w:rsidRPr="00F1255C">
              <w:rPr>
                <w:b/>
                <w:bCs/>
                <w:sz w:val="18"/>
                <w:szCs w:val="16"/>
              </w:rPr>
              <w:t xml:space="preserve">passed </w:t>
            </w:r>
            <w:r>
              <w:rPr>
                <w:b/>
                <w:bCs/>
                <w:sz w:val="18"/>
                <w:szCs w:val="16"/>
              </w:rPr>
              <w:t>phosphosites (PTK) of 195</w:t>
            </w:r>
          </w:p>
        </w:tc>
        <w:tc>
          <w:tcPr>
            <w:tcW w:w="1387" w:type="dxa"/>
            <w:vAlign w:val="center"/>
          </w:tcPr>
          <w:p w14:paraId="0A727985" w14:textId="1ACB1607" w:rsidR="00646D0D" w:rsidRPr="00F1255C" w:rsidRDefault="00646D0D" w:rsidP="00591DCB">
            <w:pPr>
              <w:pStyle w:val="BodyText"/>
              <w:jc w:val="center"/>
              <w:rPr>
                <w:b/>
                <w:bCs/>
                <w:sz w:val="18"/>
                <w:szCs w:val="16"/>
              </w:rPr>
            </w:pPr>
            <w:r w:rsidRPr="00F1255C">
              <w:rPr>
                <w:b/>
                <w:bCs/>
                <w:sz w:val="18"/>
                <w:szCs w:val="16"/>
              </w:rPr>
              <w:t>QC</w:t>
            </w:r>
            <w:r>
              <w:rPr>
                <w:b/>
                <w:bCs/>
                <w:sz w:val="18"/>
                <w:szCs w:val="16"/>
              </w:rPr>
              <w:t>-</w:t>
            </w:r>
            <w:r w:rsidRPr="00F1255C">
              <w:rPr>
                <w:b/>
                <w:bCs/>
                <w:sz w:val="18"/>
                <w:szCs w:val="16"/>
              </w:rPr>
              <w:t xml:space="preserve">passed </w:t>
            </w:r>
            <w:r>
              <w:rPr>
                <w:b/>
                <w:bCs/>
                <w:sz w:val="18"/>
                <w:szCs w:val="16"/>
              </w:rPr>
              <w:t>phosphosites (STK) of 142</w:t>
            </w:r>
          </w:p>
        </w:tc>
        <w:tc>
          <w:tcPr>
            <w:tcW w:w="1109" w:type="dxa"/>
            <w:vAlign w:val="center"/>
          </w:tcPr>
          <w:p w14:paraId="3477E79A" w14:textId="77AEDD73" w:rsidR="00646D0D" w:rsidRPr="00F1255C" w:rsidRDefault="00646D0D" w:rsidP="00591DCB">
            <w:pPr>
              <w:pStyle w:val="BodyText"/>
              <w:jc w:val="center"/>
              <w:rPr>
                <w:b/>
                <w:bCs/>
                <w:sz w:val="18"/>
                <w:szCs w:val="16"/>
              </w:rPr>
            </w:pPr>
            <w:r w:rsidRPr="00F1255C">
              <w:rPr>
                <w:b/>
                <w:bCs/>
                <w:sz w:val="18"/>
                <w:szCs w:val="16"/>
              </w:rPr>
              <w:t>Technical CV</w:t>
            </w:r>
          </w:p>
        </w:tc>
        <w:tc>
          <w:tcPr>
            <w:tcW w:w="1213" w:type="dxa"/>
            <w:vAlign w:val="center"/>
          </w:tcPr>
          <w:p w14:paraId="76FCC872" w14:textId="77777777" w:rsidR="00646D0D" w:rsidRPr="00F1255C" w:rsidRDefault="00646D0D" w:rsidP="00591DCB">
            <w:pPr>
              <w:pStyle w:val="BodyText"/>
              <w:jc w:val="center"/>
              <w:rPr>
                <w:b/>
                <w:bCs/>
                <w:sz w:val="18"/>
                <w:szCs w:val="16"/>
              </w:rPr>
            </w:pPr>
            <w:r w:rsidRPr="00F1255C">
              <w:rPr>
                <w:b/>
                <w:bCs/>
                <w:sz w:val="18"/>
                <w:szCs w:val="16"/>
              </w:rPr>
              <w:t>Biological CV</w:t>
            </w:r>
          </w:p>
        </w:tc>
      </w:tr>
      <w:tr w:rsidR="00646D0D" w:rsidRPr="00F1255C" w14:paraId="0E233E8E" w14:textId="77777777" w:rsidTr="005C0131">
        <w:tc>
          <w:tcPr>
            <w:tcW w:w="1280" w:type="dxa"/>
          </w:tcPr>
          <w:p w14:paraId="127A6799" w14:textId="742CE36C" w:rsidR="00646D0D" w:rsidRDefault="00646D0D" w:rsidP="00832B60">
            <w:pPr>
              <w:pStyle w:val="BodyText"/>
              <w:jc w:val="center"/>
            </w:pPr>
            <w:r>
              <w:t>Good</w:t>
            </w:r>
          </w:p>
        </w:tc>
        <w:tc>
          <w:tcPr>
            <w:tcW w:w="687" w:type="dxa"/>
          </w:tcPr>
          <w:p w14:paraId="7D293352" w14:textId="226DB217" w:rsidR="00646D0D" w:rsidRPr="00F1255C" w:rsidRDefault="00646D0D" w:rsidP="00832B60">
            <w:pPr>
              <w:pStyle w:val="BodyText"/>
              <w:jc w:val="center"/>
              <w:rPr>
                <w:b/>
                <w:bCs/>
                <w:sz w:val="18"/>
                <w:szCs w:val="16"/>
              </w:rPr>
            </w:pPr>
            <w:r>
              <w:rPr>
                <w:noProof/>
              </w:rPr>
              <w:drawing>
                <wp:inline distT="0" distB="0" distL="0" distR="0" wp14:anchorId="6555DB98" wp14:editId="29D63BC0">
                  <wp:extent cx="99060" cy="990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9060" cy="99060"/>
                          </a:xfrm>
                          <a:prstGeom prst="rect">
                            <a:avLst/>
                          </a:prstGeom>
                          <a:noFill/>
                          <a:ln>
                            <a:noFill/>
                          </a:ln>
                        </pic:spPr>
                      </pic:pic>
                    </a:graphicData>
                  </a:graphic>
                </wp:inline>
              </w:drawing>
            </w:r>
          </w:p>
        </w:tc>
        <w:tc>
          <w:tcPr>
            <w:tcW w:w="1041" w:type="dxa"/>
          </w:tcPr>
          <w:p w14:paraId="30A2C35B" w14:textId="1769F056" w:rsidR="00646D0D" w:rsidRPr="00F1255C" w:rsidRDefault="00646D0D" w:rsidP="00E15127">
            <w:pPr>
              <w:pStyle w:val="BodyText"/>
              <w:jc w:val="center"/>
              <w:rPr>
                <w:sz w:val="18"/>
                <w:szCs w:val="16"/>
              </w:rPr>
            </w:pPr>
            <w:r>
              <w:t>0-4,000</w:t>
            </w:r>
          </w:p>
        </w:tc>
        <w:tc>
          <w:tcPr>
            <w:tcW w:w="1406" w:type="dxa"/>
          </w:tcPr>
          <w:p w14:paraId="6F2D498E" w14:textId="149A3221" w:rsidR="00646D0D" w:rsidRPr="00F1255C" w:rsidRDefault="00646D0D" w:rsidP="00E15127">
            <w:pPr>
              <w:pStyle w:val="BodyText"/>
              <w:jc w:val="center"/>
              <w:rPr>
                <w:sz w:val="18"/>
                <w:szCs w:val="16"/>
              </w:rPr>
            </w:pPr>
            <w:r>
              <w:t>&gt;123</w:t>
            </w:r>
          </w:p>
        </w:tc>
        <w:tc>
          <w:tcPr>
            <w:tcW w:w="1387" w:type="dxa"/>
          </w:tcPr>
          <w:p w14:paraId="4C21BB6B" w14:textId="12A58EF9" w:rsidR="00646D0D" w:rsidRPr="00F1255C" w:rsidRDefault="00646D0D" w:rsidP="00E15127">
            <w:pPr>
              <w:pStyle w:val="BodyText"/>
              <w:jc w:val="center"/>
              <w:rPr>
                <w:sz w:val="18"/>
                <w:szCs w:val="16"/>
              </w:rPr>
            </w:pPr>
            <w:r>
              <w:t>&gt;90</w:t>
            </w:r>
          </w:p>
        </w:tc>
        <w:tc>
          <w:tcPr>
            <w:tcW w:w="1109" w:type="dxa"/>
          </w:tcPr>
          <w:p w14:paraId="376BC213" w14:textId="4AB13ED6" w:rsidR="00646D0D" w:rsidRPr="00F1255C" w:rsidRDefault="00646D0D" w:rsidP="00E15127">
            <w:pPr>
              <w:pStyle w:val="BodyText"/>
              <w:jc w:val="center"/>
              <w:rPr>
                <w:sz w:val="18"/>
                <w:szCs w:val="16"/>
                <w:vertAlign w:val="superscript"/>
              </w:rPr>
            </w:pPr>
            <w:r>
              <w:t>&lt;20%</w:t>
            </w:r>
          </w:p>
        </w:tc>
        <w:tc>
          <w:tcPr>
            <w:tcW w:w="1213" w:type="dxa"/>
          </w:tcPr>
          <w:p w14:paraId="3C01258C" w14:textId="691D9D97" w:rsidR="00646D0D" w:rsidRPr="00F1255C" w:rsidRDefault="00646D0D" w:rsidP="00E15127">
            <w:pPr>
              <w:pStyle w:val="BodyText"/>
              <w:jc w:val="center"/>
              <w:rPr>
                <w:sz w:val="18"/>
                <w:szCs w:val="16"/>
              </w:rPr>
            </w:pPr>
            <w:r>
              <w:t>&lt;30%</w:t>
            </w:r>
          </w:p>
        </w:tc>
      </w:tr>
      <w:tr w:rsidR="00646D0D" w:rsidRPr="00F1255C" w14:paraId="4F2E5309" w14:textId="77777777" w:rsidTr="005C0131">
        <w:tc>
          <w:tcPr>
            <w:tcW w:w="1280" w:type="dxa"/>
          </w:tcPr>
          <w:p w14:paraId="7D2E6909" w14:textId="66E59E84" w:rsidR="00646D0D" w:rsidRPr="00F1255C" w:rsidRDefault="00646D0D" w:rsidP="00832B60">
            <w:pPr>
              <w:pStyle w:val="BodyText"/>
              <w:jc w:val="center"/>
              <w:rPr>
                <w:b/>
                <w:bCs/>
                <w:sz w:val="18"/>
                <w:szCs w:val="16"/>
              </w:rPr>
            </w:pPr>
            <w:r>
              <w:t>Fair</w:t>
            </w:r>
          </w:p>
        </w:tc>
        <w:tc>
          <w:tcPr>
            <w:tcW w:w="687" w:type="dxa"/>
          </w:tcPr>
          <w:p w14:paraId="3F5AADD4" w14:textId="11FF1EF3" w:rsidR="00646D0D" w:rsidRPr="00F1255C" w:rsidRDefault="00646D0D" w:rsidP="00832B60">
            <w:pPr>
              <w:pStyle w:val="BodyText"/>
              <w:jc w:val="center"/>
              <w:rPr>
                <w:b/>
                <w:bCs/>
                <w:sz w:val="18"/>
                <w:szCs w:val="16"/>
              </w:rPr>
            </w:pPr>
            <w:r>
              <w:rPr>
                <w:noProof/>
              </w:rPr>
              <w:drawing>
                <wp:inline distT="0" distB="0" distL="0" distR="0" wp14:anchorId="03530076" wp14:editId="22455A7A">
                  <wp:extent cx="99060" cy="990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9060" cy="99060"/>
                          </a:xfrm>
                          <a:prstGeom prst="rect">
                            <a:avLst/>
                          </a:prstGeom>
                          <a:noFill/>
                          <a:ln>
                            <a:noFill/>
                          </a:ln>
                        </pic:spPr>
                      </pic:pic>
                    </a:graphicData>
                  </a:graphic>
                </wp:inline>
              </w:drawing>
            </w:r>
          </w:p>
        </w:tc>
        <w:tc>
          <w:tcPr>
            <w:tcW w:w="1041" w:type="dxa"/>
          </w:tcPr>
          <w:p w14:paraId="14CB7A08" w14:textId="5635E211" w:rsidR="00646D0D" w:rsidRDefault="00646D0D" w:rsidP="00E15127">
            <w:pPr>
              <w:pStyle w:val="BodyText"/>
              <w:jc w:val="center"/>
              <w:rPr>
                <w:sz w:val="18"/>
                <w:szCs w:val="16"/>
              </w:rPr>
            </w:pPr>
            <w:r>
              <w:t>0-2,000</w:t>
            </w:r>
          </w:p>
        </w:tc>
        <w:tc>
          <w:tcPr>
            <w:tcW w:w="1406" w:type="dxa"/>
          </w:tcPr>
          <w:p w14:paraId="5D153A7B" w14:textId="7A81D1EF" w:rsidR="00646D0D" w:rsidRDefault="00646D0D" w:rsidP="00E15127">
            <w:pPr>
              <w:pStyle w:val="BodyText"/>
              <w:jc w:val="center"/>
              <w:rPr>
                <w:sz w:val="18"/>
                <w:szCs w:val="16"/>
              </w:rPr>
            </w:pPr>
            <w:r>
              <w:t>78-123</w:t>
            </w:r>
          </w:p>
        </w:tc>
        <w:tc>
          <w:tcPr>
            <w:tcW w:w="1387" w:type="dxa"/>
          </w:tcPr>
          <w:p w14:paraId="70ABC590" w14:textId="746AA2C5" w:rsidR="00646D0D" w:rsidRPr="00F1255C" w:rsidRDefault="00646D0D" w:rsidP="00E15127">
            <w:pPr>
              <w:pStyle w:val="BodyText"/>
              <w:jc w:val="center"/>
              <w:rPr>
                <w:sz w:val="18"/>
                <w:szCs w:val="16"/>
              </w:rPr>
            </w:pPr>
            <w:r>
              <w:t>56-90</w:t>
            </w:r>
          </w:p>
        </w:tc>
        <w:tc>
          <w:tcPr>
            <w:tcW w:w="1109" w:type="dxa"/>
          </w:tcPr>
          <w:p w14:paraId="127155A8" w14:textId="303391EF" w:rsidR="00646D0D" w:rsidRPr="00F1255C" w:rsidRDefault="00646D0D" w:rsidP="00E15127">
            <w:pPr>
              <w:pStyle w:val="BodyText"/>
              <w:jc w:val="center"/>
              <w:rPr>
                <w:sz w:val="18"/>
                <w:szCs w:val="16"/>
              </w:rPr>
            </w:pPr>
            <w:r>
              <w:t>20%-30%</w:t>
            </w:r>
          </w:p>
        </w:tc>
        <w:tc>
          <w:tcPr>
            <w:tcW w:w="1213" w:type="dxa"/>
          </w:tcPr>
          <w:p w14:paraId="20EFC0C3" w14:textId="45723CC4" w:rsidR="00646D0D" w:rsidRDefault="00646D0D" w:rsidP="00E15127">
            <w:pPr>
              <w:pStyle w:val="BodyText"/>
              <w:jc w:val="center"/>
              <w:rPr>
                <w:sz w:val="18"/>
                <w:szCs w:val="16"/>
              </w:rPr>
            </w:pPr>
            <w:r>
              <w:t>30%-40%</w:t>
            </w:r>
          </w:p>
        </w:tc>
      </w:tr>
      <w:tr w:rsidR="00646D0D" w:rsidRPr="00F1255C" w14:paraId="0A23070E" w14:textId="77777777" w:rsidTr="005C0131">
        <w:tc>
          <w:tcPr>
            <w:tcW w:w="1280" w:type="dxa"/>
          </w:tcPr>
          <w:p w14:paraId="749D7868" w14:textId="59ACC939" w:rsidR="00646D0D" w:rsidRPr="00F1255C" w:rsidRDefault="00646D0D" w:rsidP="00832B60">
            <w:pPr>
              <w:pStyle w:val="BodyText"/>
              <w:jc w:val="center"/>
              <w:rPr>
                <w:b/>
                <w:bCs/>
                <w:sz w:val="18"/>
                <w:szCs w:val="16"/>
              </w:rPr>
            </w:pPr>
            <w:r>
              <w:t>Poor</w:t>
            </w:r>
          </w:p>
        </w:tc>
        <w:tc>
          <w:tcPr>
            <w:tcW w:w="687" w:type="dxa"/>
          </w:tcPr>
          <w:p w14:paraId="792377D8" w14:textId="0E0A7A54" w:rsidR="00646D0D" w:rsidRPr="00F1255C" w:rsidRDefault="00646D0D" w:rsidP="00832B60">
            <w:pPr>
              <w:pStyle w:val="BodyText"/>
              <w:jc w:val="center"/>
              <w:rPr>
                <w:b/>
                <w:bCs/>
                <w:sz w:val="18"/>
                <w:szCs w:val="16"/>
              </w:rPr>
            </w:pPr>
            <w:r>
              <w:rPr>
                <w:noProof/>
              </w:rPr>
              <w:drawing>
                <wp:inline distT="0" distB="0" distL="0" distR="0" wp14:anchorId="4303A73B" wp14:editId="7E335D8B">
                  <wp:extent cx="99060" cy="990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9060" cy="99060"/>
                          </a:xfrm>
                          <a:prstGeom prst="rect">
                            <a:avLst/>
                          </a:prstGeom>
                          <a:noFill/>
                          <a:ln>
                            <a:noFill/>
                          </a:ln>
                        </pic:spPr>
                      </pic:pic>
                    </a:graphicData>
                  </a:graphic>
                </wp:inline>
              </w:drawing>
            </w:r>
          </w:p>
        </w:tc>
        <w:tc>
          <w:tcPr>
            <w:tcW w:w="1041" w:type="dxa"/>
          </w:tcPr>
          <w:p w14:paraId="60B98464" w14:textId="4F70656F" w:rsidR="00646D0D" w:rsidRPr="00F1255C" w:rsidRDefault="00646D0D" w:rsidP="00E15127">
            <w:pPr>
              <w:pStyle w:val="BodyText"/>
              <w:jc w:val="center"/>
              <w:rPr>
                <w:sz w:val="18"/>
                <w:szCs w:val="16"/>
              </w:rPr>
            </w:pPr>
            <w:r>
              <w:t>0-1,000</w:t>
            </w:r>
          </w:p>
        </w:tc>
        <w:tc>
          <w:tcPr>
            <w:tcW w:w="1406" w:type="dxa"/>
          </w:tcPr>
          <w:p w14:paraId="4818D1F6" w14:textId="2FC7F2C7" w:rsidR="00646D0D" w:rsidRPr="00F1255C" w:rsidRDefault="00646D0D" w:rsidP="00E15127">
            <w:pPr>
              <w:pStyle w:val="BodyText"/>
              <w:jc w:val="center"/>
              <w:rPr>
                <w:sz w:val="18"/>
                <w:szCs w:val="16"/>
              </w:rPr>
            </w:pPr>
            <w:r>
              <w:t>&lt;78</w:t>
            </w:r>
          </w:p>
        </w:tc>
        <w:tc>
          <w:tcPr>
            <w:tcW w:w="1387" w:type="dxa"/>
          </w:tcPr>
          <w:p w14:paraId="58DAA303" w14:textId="39F3683C" w:rsidR="00646D0D" w:rsidRPr="00F1255C" w:rsidRDefault="00646D0D" w:rsidP="00E15127">
            <w:pPr>
              <w:pStyle w:val="BodyText"/>
              <w:jc w:val="center"/>
              <w:rPr>
                <w:sz w:val="18"/>
                <w:szCs w:val="16"/>
              </w:rPr>
            </w:pPr>
            <w:r>
              <w:t>&lt;56</w:t>
            </w:r>
          </w:p>
        </w:tc>
        <w:tc>
          <w:tcPr>
            <w:tcW w:w="1109" w:type="dxa"/>
          </w:tcPr>
          <w:p w14:paraId="7B3B97D7" w14:textId="5C6B649A" w:rsidR="00646D0D" w:rsidRPr="00F1255C" w:rsidRDefault="00646D0D" w:rsidP="00E15127">
            <w:pPr>
              <w:pStyle w:val="BodyText"/>
              <w:jc w:val="center"/>
              <w:rPr>
                <w:sz w:val="18"/>
                <w:szCs w:val="16"/>
                <w:vertAlign w:val="superscript"/>
              </w:rPr>
            </w:pPr>
            <w:r>
              <w:t>&gt;30%</w:t>
            </w:r>
          </w:p>
        </w:tc>
        <w:tc>
          <w:tcPr>
            <w:tcW w:w="1213" w:type="dxa"/>
          </w:tcPr>
          <w:p w14:paraId="383D0C44" w14:textId="42A54105" w:rsidR="00646D0D" w:rsidRPr="00F1255C" w:rsidRDefault="00646D0D" w:rsidP="00E15127">
            <w:pPr>
              <w:pStyle w:val="BodyText"/>
              <w:jc w:val="center"/>
              <w:rPr>
                <w:sz w:val="18"/>
                <w:szCs w:val="16"/>
              </w:rPr>
            </w:pPr>
            <w:r>
              <w:t>&gt;40%</w:t>
            </w:r>
          </w:p>
        </w:tc>
      </w:tr>
    </w:tbl>
    <w:p w14:paraId="6F2DFA2F" w14:textId="11CD3A1B" w:rsidR="007B78CE" w:rsidRDefault="007B78CE" w:rsidP="007B78CE">
      <w:pPr>
        <w:pStyle w:val="BodyText"/>
        <w:contextualSpacing/>
        <w:jc w:val="both"/>
        <w:rPr>
          <w:sz w:val="18"/>
          <w:szCs w:val="20"/>
        </w:rPr>
      </w:pPr>
      <w:r>
        <w:rPr>
          <w:sz w:val="18"/>
          <w:szCs w:val="20"/>
          <w:vertAlign w:val="superscript"/>
        </w:rPr>
        <w:t>1</w:t>
      </w:r>
      <w:r w:rsidRPr="004F545D">
        <w:rPr>
          <w:sz w:val="18"/>
          <w:szCs w:val="20"/>
        </w:rPr>
        <w:t xml:space="preserve"> </w:t>
      </w:r>
      <w:r w:rsidRPr="00685AFC">
        <w:rPr>
          <w:sz w:val="18"/>
          <w:szCs w:val="20"/>
        </w:rPr>
        <w:t xml:space="preserve">The QC flag is based on the 3 individual </w:t>
      </w:r>
      <w:r w:rsidR="00017318">
        <w:rPr>
          <w:sz w:val="18"/>
          <w:szCs w:val="20"/>
        </w:rPr>
        <w:t>criteria</w:t>
      </w:r>
      <w:r w:rsidRPr="00685AFC">
        <w:rPr>
          <w:sz w:val="18"/>
          <w:szCs w:val="20"/>
        </w:rPr>
        <w:t>.</w:t>
      </w:r>
      <w:r w:rsidRPr="00C06ACC">
        <w:t xml:space="preserve"> </w:t>
      </w:r>
      <w:r w:rsidRPr="00C06ACC">
        <w:rPr>
          <w:sz w:val="18"/>
          <w:szCs w:val="20"/>
        </w:rPr>
        <w:t xml:space="preserve">All </w:t>
      </w:r>
      <w:r>
        <w:rPr>
          <w:sz w:val="18"/>
          <w:szCs w:val="20"/>
        </w:rPr>
        <w:t xml:space="preserve">criteria </w:t>
      </w:r>
      <w:r w:rsidRPr="00C06ACC">
        <w:rPr>
          <w:sz w:val="18"/>
          <w:szCs w:val="20"/>
        </w:rPr>
        <w:t>must be met to get a</w:t>
      </w:r>
      <w:r w:rsidR="00BD163F">
        <w:rPr>
          <w:sz w:val="18"/>
          <w:szCs w:val="20"/>
        </w:rPr>
        <w:t xml:space="preserve"> green</w:t>
      </w:r>
      <w:r w:rsidRPr="00C06ACC">
        <w:rPr>
          <w:sz w:val="18"/>
          <w:szCs w:val="20"/>
        </w:rPr>
        <w:t xml:space="preserve"> QC </w:t>
      </w:r>
      <w:r w:rsidR="00BD163F">
        <w:rPr>
          <w:sz w:val="18"/>
          <w:szCs w:val="20"/>
        </w:rPr>
        <w:t>flag.</w:t>
      </w:r>
    </w:p>
    <w:p w14:paraId="2896D27C" w14:textId="77777777" w:rsidR="00AB495B" w:rsidRPr="00AB495B" w:rsidRDefault="00AB495B" w:rsidP="00AB495B">
      <w:pPr>
        <w:pStyle w:val="BodyText"/>
      </w:pPr>
    </w:p>
    <w:p w14:paraId="7F9F53F2" w14:textId="0C53FEB5" w:rsidR="007D3DE1" w:rsidRPr="000935BE" w:rsidRDefault="00B46544" w:rsidP="001045BC">
      <w:pPr>
        <w:pStyle w:val="BodyText"/>
        <w:jc w:val="both"/>
        <w:rPr>
          <w:b/>
          <w:bCs/>
        </w:rPr>
      </w:pPr>
      <w:r>
        <w:rPr>
          <w:b/>
          <w:bCs/>
        </w:rPr>
        <w:t>Number of QC-pass</w:t>
      </w:r>
      <w:r w:rsidR="007B78CE">
        <w:rPr>
          <w:b/>
          <w:bCs/>
        </w:rPr>
        <w:t>ed</w:t>
      </w:r>
      <w:r>
        <w:rPr>
          <w:b/>
          <w:bCs/>
        </w:rPr>
        <w:t xml:space="preserve"> phosphosites (PTK)</w:t>
      </w:r>
    </w:p>
    <w:p w14:paraId="337546DE" w14:textId="6F3E4C08" w:rsidR="007D3DE1" w:rsidRDefault="007D3DE1" w:rsidP="002C33DA">
      <w:pPr>
        <w:pStyle w:val="FirstParagraph"/>
        <w:jc w:val="both"/>
      </w:pPr>
      <w:r>
        <w:lastRenderedPageBreak/>
        <w:t>For the PTK Assay there is a kinetic readout</w:t>
      </w:r>
      <w:r w:rsidR="00C11639">
        <w:t>, with</w:t>
      </w:r>
      <w:r>
        <w:t xml:space="preserve"> images </w:t>
      </w:r>
      <w:r w:rsidR="00C11639">
        <w:t>obtained every 5 minutes during the assay.</w:t>
      </w:r>
      <w:r>
        <w:t xml:space="preserve"> The phosphorylation kinetics for each </w:t>
      </w:r>
      <w:r w:rsidR="00A85D48">
        <w:t xml:space="preserve">phosphosite </w:t>
      </w:r>
      <w:r>
        <w:t>(each spot) is analyzed</w:t>
      </w:r>
      <w:r w:rsidR="00C11639">
        <w:t xml:space="preserve"> by plotting S100 values versus the Time (</w:t>
      </w:r>
      <w:r w:rsidR="002C33DA">
        <w:t xml:space="preserve">cycles, in minutes). </w:t>
      </w:r>
      <w:r>
        <w:t xml:space="preserve">Only </w:t>
      </w:r>
      <w:r w:rsidR="00A85D48">
        <w:t xml:space="preserve">phosphosites </w:t>
      </w:r>
      <w:r>
        <w:t xml:space="preserve">that </w:t>
      </w:r>
      <w:r w:rsidR="00A85D48">
        <w:t>show</w:t>
      </w:r>
      <w:r w:rsidR="00482C64">
        <w:t xml:space="preserve"> </w:t>
      </w:r>
      <w:r>
        <w:t xml:space="preserve">kinetics (increase of signal in time) on at least 25 % of the arrays </w:t>
      </w:r>
      <w:r w:rsidR="00A85D48">
        <w:t xml:space="preserve">are </w:t>
      </w:r>
      <w:r>
        <w:t>included in the</w:t>
      </w:r>
      <w:r w:rsidR="00A85D48">
        <w:t xml:space="preserve"> downstream</w:t>
      </w:r>
      <w:r>
        <w:t xml:space="preserve"> analysis (kinetic fraction present &gt; 0.25). </w:t>
      </w:r>
    </w:p>
    <w:p w14:paraId="20CBC80A" w14:textId="66B2E7BF" w:rsidR="00A85D48" w:rsidRDefault="00B46544">
      <w:pPr>
        <w:pStyle w:val="BodyText"/>
        <w:jc w:val="both"/>
        <w:rPr>
          <w:b/>
          <w:bCs/>
        </w:rPr>
      </w:pPr>
      <w:r>
        <w:rPr>
          <w:b/>
          <w:bCs/>
        </w:rPr>
        <w:t>Number of QC-pass</w:t>
      </w:r>
      <w:r w:rsidR="007B78CE">
        <w:rPr>
          <w:b/>
          <w:bCs/>
        </w:rPr>
        <w:t>ed</w:t>
      </w:r>
      <w:r>
        <w:rPr>
          <w:b/>
          <w:bCs/>
        </w:rPr>
        <w:t xml:space="preserve"> phosphosites (STK)</w:t>
      </w:r>
    </w:p>
    <w:p w14:paraId="0FBEA150" w14:textId="291DDDF9" w:rsidR="002C33DA" w:rsidRDefault="00A85D48" w:rsidP="002C33DA">
      <w:pPr>
        <w:pStyle w:val="FirstParagraph"/>
        <w:jc w:val="both"/>
      </w:pPr>
      <w:r>
        <w:t>Phosphosite QC selection for the STK assay is performed by carrying out a nominal CV estimation. Phosphosites with a CV lower than 50% over all measured arrays are included in the downstream analysis.</w:t>
      </w:r>
      <w:r w:rsidR="002C33DA">
        <w:t xml:space="preserve"> Values after wash (Cycle 124; for the QC phosphosites) are log2 transformed and values below 0 are </w:t>
      </w:r>
      <w:commentRangeStart w:id="32"/>
      <w:r w:rsidR="002C33DA">
        <w:t>removed</w:t>
      </w:r>
      <w:commentRangeEnd w:id="32"/>
      <w:r w:rsidR="00016A44">
        <w:rPr>
          <w:rStyle w:val="CommentReference"/>
        </w:rPr>
        <w:commentReference w:id="32"/>
      </w:r>
      <w:r w:rsidR="002C33DA">
        <w:t>.</w:t>
      </w:r>
    </w:p>
    <w:p w14:paraId="3B6F6180" w14:textId="0BD3CBB2" w:rsidR="002C33DA" w:rsidRDefault="002C33DA" w:rsidP="002C33DA">
      <w:pPr>
        <w:pStyle w:val="Caption"/>
        <w:keepNext/>
      </w:pPr>
      <w:bookmarkStart w:id="33" w:name="_Ref94015510"/>
      <w:r>
        <w:t xml:space="preserve">Table </w:t>
      </w:r>
      <w:fldSimple w:instr=" SEQ Table \* ARABIC ">
        <w:r>
          <w:rPr>
            <w:noProof/>
          </w:rPr>
          <w:t>2</w:t>
        </w:r>
      </w:fldSimple>
      <w:bookmarkEnd w:id="33"/>
      <w:r>
        <w:t xml:space="preserve">. Flag system used to assess the quality of the data in the </w:t>
      </w:r>
      <w:commentRangeStart w:id="34"/>
      <w:r>
        <w:t>study</w:t>
      </w:r>
      <w:commentRangeEnd w:id="34"/>
      <w:r>
        <w:rPr>
          <w:rStyle w:val="CommentReference"/>
          <w:i w:val="0"/>
        </w:rPr>
        <w:commentReference w:id="34"/>
      </w:r>
    </w:p>
    <w:tbl>
      <w:tblPr>
        <w:tblStyle w:val="TableGrid"/>
        <w:tblW w:w="0" w:type="auto"/>
        <w:tblInd w:w="-113" w:type="dxa"/>
        <w:tblLook w:val="04A0" w:firstRow="1" w:lastRow="0" w:firstColumn="1" w:lastColumn="0" w:noHBand="0" w:noVBand="1"/>
      </w:tblPr>
      <w:tblGrid>
        <w:gridCol w:w="1228"/>
        <w:gridCol w:w="1108"/>
        <w:gridCol w:w="1345"/>
        <w:gridCol w:w="1501"/>
        <w:gridCol w:w="1415"/>
        <w:gridCol w:w="1434"/>
      </w:tblGrid>
      <w:tr w:rsidR="00E15127" w:rsidRPr="00F1255C" w14:paraId="64A0BF6B" w14:textId="77777777" w:rsidTr="00832B60">
        <w:tc>
          <w:tcPr>
            <w:tcW w:w="1228" w:type="dxa"/>
            <w:vAlign w:val="center"/>
          </w:tcPr>
          <w:p w14:paraId="3C587244" w14:textId="77777777" w:rsidR="00E15127" w:rsidRPr="00F1255C" w:rsidRDefault="00E15127" w:rsidP="00832B60">
            <w:pPr>
              <w:pStyle w:val="BodyText"/>
              <w:jc w:val="center"/>
              <w:rPr>
                <w:b/>
                <w:bCs/>
                <w:sz w:val="18"/>
                <w:szCs w:val="16"/>
              </w:rPr>
            </w:pPr>
            <w:r w:rsidRPr="00F1255C">
              <w:rPr>
                <w:b/>
                <w:bCs/>
                <w:sz w:val="18"/>
                <w:szCs w:val="16"/>
              </w:rPr>
              <w:t>Assay Type</w:t>
            </w:r>
          </w:p>
        </w:tc>
        <w:tc>
          <w:tcPr>
            <w:tcW w:w="1108" w:type="dxa"/>
            <w:vAlign w:val="center"/>
          </w:tcPr>
          <w:p w14:paraId="098D0830" w14:textId="55FC3177" w:rsidR="00E15127" w:rsidRPr="00E15127" w:rsidRDefault="00E15127" w:rsidP="00E15127">
            <w:pPr>
              <w:pStyle w:val="BodyText"/>
              <w:jc w:val="center"/>
              <w:rPr>
                <w:b/>
                <w:bCs/>
                <w:sz w:val="18"/>
                <w:szCs w:val="16"/>
              </w:rPr>
            </w:pPr>
            <w:ins w:id="35" w:author="Peter Linders" w:date="2022-01-27T13:59:00Z">
              <w:r w:rsidRPr="00832B60">
                <w:rPr>
                  <w:b/>
                  <w:bCs/>
                  <w:sz w:val="18"/>
                  <w:szCs w:val="16"/>
                </w:rPr>
                <w:t>Flag</w:t>
              </w:r>
            </w:ins>
          </w:p>
        </w:tc>
        <w:tc>
          <w:tcPr>
            <w:tcW w:w="1345" w:type="dxa"/>
            <w:vAlign w:val="center"/>
          </w:tcPr>
          <w:p w14:paraId="28246CC0" w14:textId="65B2705A" w:rsidR="00E15127" w:rsidRPr="00F1255C" w:rsidRDefault="00E15127" w:rsidP="00EB2473">
            <w:pPr>
              <w:pStyle w:val="BodyText"/>
              <w:jc w:val="center"/>
              <w:rPr>
                <w:b/>
                <w:bCs/>
                <w:sz w:val="18"/>
                <w:szCs w:val="16"/>
              </w:rPr>
            </w:pPr>
            <w:r w:rsidRPr="00F1255C">
              <w:rPr>
                <w:b/>
                <w:bCs/>
                <w:sz w:val="18"/>
                <w:szCs w:val="16"/>
              </w:rPr>
              <w:t>Signal strength (AU)</w:t>
            </w:r>
          </w:p>
        </w:tc>
        <w:tc>
          <w:tcPr>
            <w:tcW w:w="1501" w:type="dxa"/>
            <w:vAlign w:val="center"/>
          </w:tcPr>
          <w:p w14:paraId="186CD79F" w14:textId="77777777" w:rsidR="00E15127" w:rsidRPr="00F1255C" w:rsidRDefault="00E15127" w:rsidP="00EB2473">
            <w:pPr>
              <w:pStyle w:val="BodyText"/>
              <w:jc w:val="center"/>
              <w:rPr>
                <w:b/>
                <w:bCs/>
                <w:sz w:val="18"/>
                <w:szCs w:val="16"/>
              </w:rPr>
            </w:pPr>
            <w:r w:rsidRPr="00F1255C">
              <w:rPr>
                <w:b/>
                <w:bCs/>
                <w:sz w:val="18"/>
                <w:szCs w:val="16"/>
              </w:rPr>
              <w:t xml:space="preserve">QC passed </w:t>
            </w:r>
            <w:r>
              <w:rPr>
                <w:b/>
                <w:bCs/>
                <w:sz w:val="18"/>
                <w:szCs w:val="16"/>
              </w:rPr>
              <w:t>phosphosites</w:t>
            </w:r>
          </w:p>
        </w:tc>
        <w:tc>
          <w:tcPr>
            <w:tcW w:w="1415" w:type="dxa"/>
            <w:vAlign w:val="center"/>
          </w:tcPr>
          <w:p w14:paraId="2298A862" w14:textId="77777777" w:rsidR="00E15127" w:rsidRPr="00F1255C" w:rsidRDefault="00E15127" w:rsidP="00EB2473">
            <w:pPr>
              <w:pStyle w:val="BodyText"/>
              <w:jc w:val="center"/>
              <w:rPr>
                <w:b/>
                <w:bCs/>
                <w:sz w:val="18"/>
                <w:szCs w:val="16"/>
              </w:rPr>
            </w:pPr>
            <w:r w:rsidRPr="00F1255C">
              <w:rPr>
                <w:b/>
                <w:bCs/>
                <w:sz w:val="18"/>
                <w:szCs w:val="16"/>
              </w:rPr>
              <w:t>Technical CV</w:t>
            </w:r>
          </w:p>
        </w:tc>
        <w:tc>
          <w:tcPr>
            <w:tcW w:w="1434" w:type="dxa"/>
            <w:vAlign w:val="center"/>
          </w:tcPr>
          <w:p w14:paraId="5580853A" w14:textId="77777777" w:rsidR="00E15127" w:rsidRPr="00F1255C" w:rsidRDefault="00E15127" w:rsidP="00EB2473">
            <w:pPr>
              <w:pStyle w:val="BodyText"/>
              <w:jc w:val="center"/>
              <w:rPr>
                <w:b/>
                <w:bCs/>
                <w:sz w:val="18"/>
                <w:szCs w:val="16"/>
              </w:rPr>
            </w:pPr>
            <w:r w:rsidRPr="00F1255C">
              <w:rPr>
                <w:b/>
                <w:bCs/>
                <w:sz w:val="18"/>
                <w:szCs w:val="16"/>
              </w:rPr>
              <w:t>Biological CV</w:t>
            </w:r>
          </w:p>
        </w:tc>
      </w:tr>
      <w:tr w:rsidR="00E15127" w:rsidRPr="00F1255C" w14:paraId="70348F8F" w14:textId="77777777" w:rsidTr="00832B60">
        <w:tc>
          <w:tcPr>
            <w:tcW w:w="1228" w:type="dxa"/>
            <w:vAlign w:val="center"/>
          </w:tcPr>
          <w:p w14:paraId="05DC49C3" w14:textId="77777777" w:rsidR="00E15127" w:rsidRPr="00F1255C" w:rsidRDefault="00E15127" w:rsidP="00832B60">
            <w:pPr>
              <w:pStyle w:val="BodyText"/>
              <w:jc w:val="center"/>
              <w:rPr>
                <w:b/>
                <w:bCs/>
                <w:sz w:val="18"/>
                <w:szCs w:val="16"/>
              </w:rPr>
            </w:pPr>
            <w:r w:rsidRPr="00F1255C">
              <w:rPr>
                <w:b/>
                <w:bCs/>
                <w:sz w:val="18"/>
                <w:szCs w:val="16"/>
              </w:rPr>
              <w:t>PTK</w:t>
            </w:r>
          </w:p>
        </w:tc>
        <w:tc>
          <w:tcPr>
            <w:tcW w:w="1108" w:type="dxa"/>
            <w:vAlign w:val="center"/>
          </w:tcPr>
          <w:p w14:paraId="7AA5ED08" w14:textId="540E1F82" w:rsidR="00E15127" w:rsidRDefault="00E15127" w:rsidP="00E15127">
            <w:pPr>
              <w:pStyle w:val="BodyText"/>
              <w:jc w:val="center"/>
              <w:rPr>
                <w:sz w:val="18"/>
                <w:szCs w:val="16"/>
              </w:rPr>
            </w:pPr>
            <w:ins w:id="36" w:author="Peter Linders" w:date="2022-01-27T13:59:00Z">
              <w:r w:rsidRPr="00F1255C">
                <w:rPr>
                  <w:noProof/>
                  <w:sz w:val="18"/>
                  <w:szCs w:val="16"/>
                </w:rPr>
                <w:drawing>
                  <wp:inline distT="0" distB="0" distL="0" distR="0" wp14:anchorId="3CDBA9D3" wp14:editId="520ED732">
                    <wp:extent cx="95250" cy="95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ins>
          </w:p>
        </w:tc>
        <w:tc>
          <w:tcPr>
            <w:tcW w:w="1345" w:type="dxa"/>
            <w:vAlign w:val="center"/>
          </w:tcPr>
          <w:p w14:paraId="6F0661CE" w14:textId="027FC49A" w:rsidR="00E15127" w:rsidRPr="00F1255C" w:rsidRDefault="00E15127" w:rsidP="00E15127">
            <w:pPr>
              <w:pStyle w:val="BodyText"/>
              <w:jc w:val="center"/>
              <w:rPr>
                <w:sz w:val="18"/>
                <w:szCs w:val="16"/>
              </w:rPr>
            </w:pPr>
            <w:r>
              <w:rPr>
                <w:sz w:val="18"/>
                <w:szCs w:val="16"/>
              </w:rPr>
              <w:t>848</w:t>
            </w:r>
          </w:p>
        </w:tc>
        <w:tc>
          <w:tcPr>
            <w:tcW w:w="1501" w:type="dxa"/>
            <w:vAlign w:val="center"/>
          </w:tcPr>
          <w:p w14:paraId="62E2FCDE" w14:textId="0863915D" w:rsidR="00E15127" w:rsidRPr="00F1255C" w:rsidRDefault="00E15127" w:rsidP="00E15127">
            <w:pPr>
              <w:pStyle w:val="BodyText"/>
              <w:jc w:val="center"/>
              <w:rPr>
                <w:sz w:val="18"/>
                <w:szCs w:val="16"/>
              </w:rPr>
            </w:pPr>
            <w:r>
              <w:rPr>
                <w:sz w:val="18"/>
                <w:szCs w:val="16"/>
              </w:rPr>
              <w:t xml:space="preserve">130 </w:t>
            </w:r>
            <w:r w:rsidRPr="00F1255C">
              <w:rPr>
                <w:sz w:val="18"/>
                <w:szCs w:val="16"/>
              </w:rPr>
              <w:t>/</w:t>
            </w:r>
            <w:r>
              <w:rPr>
                <w:sz w:val="18"/>
                <w:szCs w:val="16"/>
              </w:rPr>
              <w:t xml:space="preserve"> </w:t>
            </w:r>
            <w:r w:rsidRPr="00F1255C">
              <w:rPr>
                <w:sz w:val="18"/>
                <w:szCs w:val="16"/>
              </w:rPr>
              <w:t>192</w:t>
            </w:r>
          </w:p>
        </w:tc>
        <w:tc>
          <w:tcPr>
            <w:tcW w:w="1415" w:type="dxa"/>
            <w:vAlign w:val="center"/>
          </w:tcPr>
          <w:p w14:paraId="390BB32E" w14:textId="37E90062" w:rsidR="00E15127" w:rsidRPr="00F1255C" w:rsidRDefault="00E15127" w:rsidP="00E15127">
            <w:pPr>
              <w:pStyle w:val="BodyText"/>
              <w:jc w:val="center"/>
              <w:rPr>
                <w:sz w:val="18"/>
                <w:szCs w:val="16"/>
                <w:vertAlign w:val="superscript"/>
              </w:rPr>
            </w:pPr>
            <w:r w:rsidRPr="00F1255C">
              <w:rPr>
                <w:sz w:val="18"/>
                <w:szCs w:val="16"/>
              </w:rPr>
              <w:t>n.</w:t>
            </w:r>
            <w:ins w:id="37" w:author="Savithri Rangarajan" w:date="2022-01-21T09:21:00Z">
              <w:r>
                <w:rPr>
                  <w:sz w:val="18"/>
                  <w:szCs w:val="16"/>
                </w:rPr>
                <w:t>a</w:t>
              </w:r>
            </w:ins>
            <w:ins w:id="38" w:author="Peter Linders" w:date="2022-01-27T14:00:00Z">
              <w:r>
                <w:rPr>
                  <w:sz w:val="18"/>
                  <w:szCs w:val="16"/>
                </w:rPr>
                <w:t>.</w:t>
              </w:r>
            </w:ins>
            <w:del w:id="39" w:author="Savithri Rangarajan" w:date="2022-01-21T09:21:00Z">
              <w:r w:rsidRPr="00F1255C" w:rsidDel="00016A44">
                <w:rPr>
                  <w:sz w:val="18"/>
                  <w:szCs w:val="16"/>
                </w:rPr>
                <w:delText>d</w:delText>
              </w:r>
            </w:del>
            <w:r w:rsidRPr="00F1255C">
              <w:rPr>
                <w:sz w:val="18"/>
                <w:szCs w:val="16"/>
              </w:rPr>
              <w:t>.</w:t>
            </w:r>
            <w:r>
              <w:rPr>
                <w:sz w:val="18"/>
                <w:szCs w:val="16"/>
                <w:vertAlign w:val="superscript"/>
              </w:rPr>
              <w:t>1</w:t>
            </w:r>
          </w:p>
        </w:tc>
        <w:tc>
          <w:tcPr>
            <w:tcW w:w="1434" w:type="dxa"/>
            <w:vAlign w:val="center"/>
          </w:tcPr>
          <w:p w14:paraId="10E5C015" w14:textId="77777777" w:rsidR="00E15127" w:rsidRPr="00F1255C" w:rsidRDefault="00E15127" w:rsidP="00E15127">
            <w:pPr>
              <w:pStyle w:val="BodyText"/>
              <w:jc w:val="center"/>
              <w:rPr>
                <w:sz w:val="18"/>
                <w:szCs w:val="16"/>
              </w:rPr>
            </w:pPr>
            <w:r>
              <w:rPr>
                <w:sz w:val="18"/>
                <w:szCs w:val="16"/>
              </w:rPr>
              <w:t>11-30</w:t>
            </w:r>
            <w:r w:rsidRPr="00F1255C">
              <w:rPr>
                <w:sz w:val="18"/>
                <w:szCs w:val="16"/>
              </w:rPr>
              <w:t>%</w:t>
            </w:r>
          </w:p>
        </w:tc>
      </w:tr>
      <w:tr w:rsidR="00E15127" w:rsidRPr="00F1255C" w14:paraId="762376B9" w14:textId="77777777" w:rsidTr="00832B60">
        <w:tc>
          <w:tcPr>
            <w:tcW w:w="1228" w:type="dxa"/>
            <w:vAlign w:val="center"/>
          </w:tcPr>
          <w:p w14:paraId="2B74608E" w14:textId="77777777" w:rsidR="00E15127" w:rsidRPr="00F1255C" w:rsidRDefault="00E15127" w:rsidP="00832B60">
            <w:pPr>
              <w:pStyle w:val="BodyText"/>
              <w:jc w:val="center"/>
              <w:rPr>
                <w:b/>
                <w:bCs/>
                <w:sz w:val="18"/>
                <w:szCs w:val="16"/>
              </w:rPr>
            </w:pPr>
            <w:r w:rsidRPr="00F1255C">
              <w:rPr>
                <w:b/>
                <w:bCs/>
                <w:sz w:val="18"/>
                <w:szCs w:val="16"/>
              </w:rPr>
              <w:t>STK</w:t>
            </w:r>
          </w:p>
        </w:tc>
        <w:tc>
          <w:tcPr>
            <w:tcW w:w="1108" w:type="dxa"/>
            <w:vAlign w:val="center"/>
          </w:tcPr>
          <w:p w14:paraId="298A5CBE" w14:textId="6B5FB396" w:rsidR="00E15127" w:rsidRDefault="00E15127" w:rsidP="00E15127">
            <w:pPr>
              <w:pStyle w:val="BodyText"/>
              <w:jc w:val="center"/>
              <w:rPr>
                <w:sz w:val="18"/>
                <w:szCs w:val="16"/>
              </w:rPr>
            </w:pPr>
            <w:ins w:id="40" w:author="Peter Linders" w:date="2022-01-27T13:59:00Z">
              <w:r w:rsidRPr="00F1255C">
                <w:rPr>
                  <w:noProof/>
                  <w:sz w:val="18"/>
                  <w:szCs w:val="16"/>
                </w:rPr>
                <w:drawing>
                  <wp:inline distT="0" distB="0" distL="0" distR="0" wp14:anchorId="51797601" wp14:editId="3BB0EF96">
                    <wp:extent cx="95250" cy="95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5250" cy="95250"/>
                            </a:xfrm>
                            <a:prstGeom prst="rect">
                              <a:avLst/>
                            </a:prstGeom>
                            <a:noFill/>
                            <a:ln>
                              <a:noFill/>
                            </a:ln>
                          </pic:spPr>
                        </pic:pic>
                      </a:graphicData>
                    </a:graphic>
                  </wp:inline>
                </w:drawing>
              </w:r>
            </w:ins>
          </w:p>
        </w:tc>
        <w:tc>
          <w:tcPr>
            <w:tcW w:w="1345" w:type="dxa"/>
            <w:vAlign w:val="center"/>
          </w:tcPr>
          <w:p w14:paraId="2AA8E7F3" w14:textId="4A8348BD" w:rsidR="00E15127" w:rsidRPr="00F1255C" w:rsidRDefault="00E15127" w:rsidP="00E15127">
            <w:pPr>
              <w:pStyle w:val="BodyText"/>
              <w:jc w:val="center"/>
              <w:rPr>
                <w:sz w:val="18"/>
                <w:szCs w:val="16"/>
              </w:rPr>
            </w:pPr>
            <w:r>
              <w:rPr>
                <w:sz w:val="18"/>
                <w:szCs w:val="16"/>
              </w:rPr>
              <w:t>1186</w:t>
            </w:r>
          </w:p>
        </w:tc>
        <w:tc>
          <w:tcPr>
            <w:tcW w:w="1501" w:type="dxa"/>
            <w:vAlign w:val="center"/>
          </w:tcPr>
          <w:p w14:paraId="2CD7303E" w14:textId="77777777" w:rsidR="00E15127" w:rsidRPr="00F1255C" w:rsidRDefault="00E15127" w:rsidP="00E15127">
            <w:pPr>
              <w:pStyle w:val="BodyText"/>
              <w:jc w:val="center"/>
              <w:rPr>
                <w:sz w:val="18"/>
                <w:szCs w:val="16"/>
              </w:rPr>
            </w:pPr>
            <w:r>
              <w:rPr>
                <w:sz w:val="18"/>
                <w:szCs w:val="16"/>
              </w:rPr>
              <w:t xml:space="preserve">92 </w:t>
            </w:r>
            <w:r w:rsidRPr="00F1255C">
              <w:rPr>
                <w:sz w:val="18"/>
                <w:szCs w:val="16"/>
              </w:rPr>
              <w:t>/</w:t>
            </w:r>
            <w:r>
              <w:rPr>
                <w:sz w:val="18"/>
                <w:szCs w:val="16"/>
              </w:rPr>
              <w:t xml:space="preserve"> </w:t>
            </w:r>
            <w:r w:rsidRPr="00F1255C">
              <w:rPr>
                <w:sz w:val="18"/>
                <w:szCs w:val="16"/>
              </w:rPr>
              <w:t>144</w:t>
            </w:r>
          </w:p>
        </w:tc>
        <w:tc>
          <w:tcPr>
            <w:tcW w:w="1415" w:type="dxa"/>
            <w:vAlign w:val="center"/>
          </w:tcPr>
          <w:p w14:paraId="566281A1" w14:textId="32A32A74" w:rsidR="00E15127" w:rsidRPr="00F1255C" w:rsidRDefault="00E15127" w:rsidP="00E15127">
            <w:pPr>
              <w:pStyle w:val="BodyText"/>
              <w:jc w:val="center"/>
              <w:rPr>
                <w:sz w:val="18"/>
                <w:szCs w:val="16"/>
                <w:vertAlign w:val="superscript"/>
              </w:rPr>
            </w:pPr>
            <w:r w:rsidRPr="00F1255C">
              <w:rPr>
                <w:sz w:val="18"/>
                <w:szCs w:val="16"/>
              </w:rPr>
              <w:t>n.</w:t>
            </w:r>
            <w:ins w:id="41" w:author="Savithri Rangarajan" w:date="2022-01-21T09:21:00Z">
              <w:r>
                <w:rPr>
                  <w:sz w:val="18"/>
                  <w:szCs w:val="16"/>
                </w:rPr>
                <w:t>a</w:t>
              </w:r>
            </w:ins>
            <w:ins w:id="42" w:author="Peter Linders" w:date="2022-01-27T14:00:00Z">
              <w:r>
                <w:rPr>
                  <w:sz w:val="18"/>
                  <w:szCs w:val="16"/>
                </w:rPr>
                <w:t>.</w:t>
              </w:r>
            </w:ins>
            <w:del w:id="43" w:author="Savithri Rangarajan" w:date="2022-01-21T09:21:00Z">
              <w:r w:rsidRPr="00F1255C" w:rsidDel="00016A44">
                <w:rPr>
                  <w:sz w:val="18"/>
                  <w:szCs w:val="16"/>
                </w:rPr>
                <w:delText>d</w:delText>
              </w:r>
            </w:del>
            <w:r w:rsidRPr="00F1255C">
              <w:rPr>
                <w:sz w:val="18"/>
                <w:szCs w:val="16"/>
              </w:rPr>
              <w:t>.</w:t>
            </w:r>
            <w:r>
              <w:rPr>
                <w:sz w:val="18"/>
                <w:szCs w:val="16"/>
                <w:vertAlign w:val="superscript"/>
              </w:rPr>
              <w:t>1</w:t>
            </w:r>
          </w:p>
        </w:tc>
        <w:tc>
          <w:tcPr>
            <w:tcW w:w="1434" w:type="dxa"/>
            <w:vAlign w:val="center"/>
          </w:tcPr>
          <w:p w14:paraId="1C13E5CA" w14:textId="77777777" w:rsidR="00E15127" w:rsidRPr="00F1255C" w:rsidRDefault="00E15127" w:rsidP="00E15127">
            <w:pPr>
              <w:pStyle w:val="BodyText"/>
              <w:jc w:val="center"/>
              <w:rPr>
                <w:sz w:val="18"/>
                <w:szCs w:val="16"/>
              </w:rPr>
            </w:pPr>
            <w:r>
              <w:rPr>
                <w:sz w:val="18"/>
                <w:szCs w:val="16"/>
              </w:rPr>
              <w:t>14-18</w:t>
            </w:r>
            <w:r w:rsidRPr="00F1255C">
              <w:rPr>
                <w:sz w:val="18"/>
                <w:szCs w:val="16"/>
              </w:rPr>
              <w:t>%</w:t>
            </w:r>
          </w:p>
        </w:tc>
      </w:tr>
    </w:tbl>
    <w:p w14:paraId="498E8760" w14:textId="566BC30A" w:rsidR="00482C64" w:rsidRDefault="00482C64" w:rsidP="00482C64">
      <w:pPr>
        <w:pStyle w:val="BodyText"/>
        <w:contextualSpacing/>
        <w:jc w:val="both"/>
        <w:rPr>
          <w:sz w:val="18"/>
          <w:szCs w:val="20"/>
        </w:rPr>
      </w:pPr>
      <w:r>
        <w:rPr>
          <w:sz w:val="18"/>
          <w:szCs w:val="20"/>
          <w:vertAlign w:val="superscript"/>
        </w:rPr>
        <w:t>1</w:t>
      </w:r>
      <w:r w:rsidRPr="004F545D">
        <w:rPr>
          <w:sz w:val="18"/>
          <w:szCs w:val="20"/>
        </w:rPr>
        <w:t xml:space="preserve"> No technical replicates were run in this assay; therefore, the technical variance was not </w:t>
      </w:r>
      <w:r w:rsidR="00016A44">
        <w:rPr>
          <w:sz w:val="18"/>
          <w:szCs w:val="20"/>
        </w:rPr>
        <w:t>applicable</w:t>
      </w:r>
    </w:p>
    <w:p w14:paraId="1D315191" w14:textId="03E718FA" w:rsidR="002C33DA" w:rsidRDefault="002C33DA" w:rsidP="002F5663">
      <w:pPr>
        <w:pStyle w:val="BodyText"/>
        <w:jc w:val="both"/>
      </w:pPr>
    </w:p>
    <w:p w14:paraId="06203A6D" w14:textId="77777777" w:rsidR="00C06ACC" w:rsidRDefault="00C06ACC">
      <w:pPr>
        <w:rPr>
          <w:rFonts w:eastAsiaTheme="majorEastAsia" w:cstheme="majorBidi"/>
          <w:b/>
          <w:bCs/>
          <w:sz w:val="24"/>
          <w:szCs w:val="28"/>
        </w:rPr>
      </w:pPr>
      <w:bookmarkStart w:id="44" w:name="_Toc91517533"/>
      <w:r>
        <w:br w:type="page"/>
      </w:r>
    </w:p>
    <w:p w14:paraId="4B57694A" w14:textId="6E6939F3" w:rsidR="00D464F9" w:rsidRDefault="00643D55" w:rsidP="0039420C">
      <w:pPr>
        <w:pStyle w:val="Heading3"/>
      </w:pPr>
      <w:bookmarkStart w:id="45" w:name="_Toc94016377"/>
      <w:r>
        <w:lastRenderedPageBreak/>
        <w:t xml:space="preserve">Visual assessment of </w:t>
      </w:r>
      <w:r w:rsidR="00D464F9">
        <w:t>Overall signal</w:t>
      </w:r>
      <w:bookmarkEnd w:id="44"/>
      <w:bookmarkEnd w:id="45"/>
    </w:p>
    <w:p w14:paraId="55E11AFC" w14:textId="1F9B8009" w:rsidR="002A7D6A" w:rsidRPr="002A7D6A" w:rsidRDefault="002A7D6A" w:rsidP="002A7D6A">
      <w:pPr>
        <w:pStyle w:val="BodyText"/>
      </w:pPr>
      <w:r>
        <w:t xml:space="preserve">The basic processing steps described above result in Log2-transformed signal values for each peptide (rows) and each array (columns). </w:t>
      </w:r>
      <w:r w:rsidRPr="0039420C">
        <w:rPr>
          <w:highlight w:val="yellow"/>
        </w:rPr>
        <w:t>Signals before and after normalization are shown below.</w:t>
      </w:r>
    </w:p>
    <w:p w14:paraId="7459CF80" w14:textId="6A5F0883" w:rsidR="00D464F9" w:rsidRDefault="00D464F9" w:rsidP="00D464F9">
      <w:pPr>
        <w:pStyle w:val="FirstParagraph"/>
      </w:pPr>
      <w:r>
        <w:rPr>
          <w:b/>
          <w:bCs/>
        </w:rPr>
        <w:t>Heatmap log s100 (PTK) Overview</w:t>
      </w:r>
      <w:r w:rsidR="00643D55">
        <w:rPr>
          <w:b/>
          <w:bCs/>
        </w:rPr>
        <w:t xml:space="preserve"> (before </w:t>
      </w:r>
      <w:commentRangeStart w:id="46"/>
      <w:r w:rsidR="00643D55">
        <w:rPr>
          <w:b/>
          <w:bCs/>
        </w:rPr>
        <w:t>normalization</w:t>
      </w:r>
      <w:commentRangeEnd w:id="46"/>
      <w:r w:rsidR="00646D0D">
        <w:rPr>
          <w:rStyle w:val="CommentReference"/>
        </w:rPr>
        <w:commentReference w:id="46"/>
      </w:r>
      <w:r w:rsidR="00643D55">
        <w:rPr>
          <w:b/>
          <w:bCs/>
        </w:rPr>
        <w:t>)</w:t>
      </w:r>
    </w:p>
    <w:p w14:paraId="347A4947" w14:textId="658CA187" w:rsidR="00D464F9" w:rsidRDefault="00D464F9" w:rsidP="00D464F9">
      <w:pPr>
        <w:pStyle w:val="BodyText"/>
      </w:pPr>
      <w:r>
        <w:t>The heatmap visualization below provides an overview of samples and measurements. This view helps to indicate any possible trends and outliers.</w:t>
      </w:r>
    </w:p>
    <w:p w14:paraId="5259F24C" w14:textId="48EB5F46" w:rsidR="00D464F9" w:rsidRDefault="00B20819" w:rsidP="00D464F9">
      <w:pPr>
        <w:pStyle w:val="BodyText"/>
      </w:pPr>
      <w:r>
        <w:rPr>
          <w:noProof/>
        </w:rPr>
        <w:drawing>
          <wp:inline distT="0" distB="0" distL="0" distR="0" wp14:anchorId="08B2CB83" wp14:editId="4E361437">
            <wp:extent cx="5727700" cy="4212590"/>
            <wp:effectExtent l="0" t="0" r="6350" b="0"/>
            <wp:docPr id="16" name="Picture"/>
            <wp:cNvGraphicFramePr/>
            <a:graphic xmlns:a="http://schemas.openxmlformats.org/drawingml/2006/main">
              <a:graphicData uri="http://schemas.openxmlformats.org/drawingml/2006/picture">
                <pic:pic xmlns:pic="http://schemas.openxmlformats.org/drawingml/2006/picture">
                  <pic:nvPicPr>
                    <pic:cNvPr id="2" name="Picture"/>
                    <pic:cNvPicPr/>
                  </pic:nvPicPr>
                  <pic:blipFill>
                    <a:blip r:embed="rId23"/>
                    <a:stretch>
                      <a:fillRect/>
                    </a:stretch>
                  </pic:blipFill>
                  <pic:spPr bwMode="auto">
                    <a:xfrm>
                      <a:off x="0" y="0"/>
                      <a:ext cx="5727700" cy="4212590"/>
                    </a:xfrm>
                    <a:prstGeom prst="rect">
                      <a:avLst/>
                    </a:prstGeom>
                    <a:noFill/>
                    <a:ln w="9525">
                      <a:noFill/>
                      <a:headEnd/>
                      <a:tailEnd/>
                    </a:ln>
                  </pic:spPr>
                </pic:pic>
              </a:graphicData>
            </a:graphic>
          </wp:inline>
        </w:drawing>
      </w:r>
    </w:p>
    <w:p w14:paraId="5FB12EB7" w14:textId="5BD9E240" w:rsidR="00D464F9" w:rsidRDefault="00D464F9" w:rsidP="00D464F9">
      <w:pPr>
        <w:pStyle w:val="Heading5"/>
      </w:pPr>
      <w:r>
        <w:t xml:space="preserve">The heatmap shows log2 values of </w:t>
      </w:r>
      <w:r w:rsidR="005B1F67">
        <w:t xml:space="preserve">the </w:t>
      </w:r>
      <w:r>
        <w:t>integrated signal</w:t>
      </w:r>
      <w:r w:rsidR="005B1F67">
        <w:t>.</w:t>
      </w:r>
      <w:r>
        <w:t xml:space="preserve"> Each row is a </w:t>
      </w:r>
      <w:r w:rsidR="00E60384">
        <w:t xml:space="preserve">phosphosite </w:t>
      </w:r>
      <w:r>
        <w:t xml:space="preserve">and each column is a PamChip array. Rows are sorted by row mean and only include </w:t>
      </w:r>
      <w:r w:rsidR="00E60384">
        <w:t xml:space="preserve">phosphosites </w:t>
      </w:r>
      <w:r>
        <w:t>which passed the QC</w:t>
      </w:r>
      <w:r w:rsidR="00B31B9A">
        <w:t>.</w:t>
      </w:r>
      <w:r>
        <w:t>.</w:t>
      </w:r>
    </w:p>
    <w:p w14:paraId="02EB62A1" w14:textId="79848856" w:rsidR="00B20819" w:rsidRDefault="00B20819">
      <w:r>
        <w:br w:type="page"/>
      </w:r>
    </w:p>
    <w:p w14:paraId="0D98048B" w14:textId="77777777" w:rsidR="00B20819" w:rsidRDefault="00B20819" w:rsidP="00B20819">
      <w:pPr>
        <w:pStyle w:val="FirstParagraph"/>
      </w:pPr>
      <w:r>
        <w:rPr>
          <w:b/>
          <w:bCs/>
        </w:rPr>
        <w:lastRenderedPageBreak/>
        <w:t>Heatmap log s100 (STK) Overview</w:t>
      </w:r>
    </w:p>
    <w:p w14:paraId="1BF307BD" w14:textId="77777777" w:rsidR="00B20819" w:rsidRDefault="00B20819" w:rsidP="00B20819">
      <w:pPr>
        <w:pStyle w:val="BodyText"/>
      </w:pPr>
      <w:r>
        <w:t>The heatmap visualization below provides an overview of samples and measurements. This view helps to indicate any possible trends and outliers.</w:t>
      </w:r>
    </w:p>
    <w:p w14:paraId="557C9CD3" w14:textId="569E9BE5" w:rsidR="00B20819" w:rsidRDefault="00B20819" w:rsidP="00B20819">
      <w:pPr>
        <w:pStyle w:val="BodyText"/>
      </w:pPr>
      <w:r>
        <w:rPr>
          <w:noProof/>
        </w:rPr>
        <w:drawing>
          <wp:inline distT="0" distB="0" distL="0" distR="0" wp14:anchorId="5CF3BC9F" wp14:editId="37FF4248">
            <wp:extent cx="5732145" cy="6948805"/>
            <wp:effectExtent l="0" t="0" r="190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2145" cy="6948805"/>
                    </a:xfrm>
                    <a:prstGeom prst="rect">
                      <a:avLst/>
                    </a:prstGeom>
                    <a:noFill/>
                    <a:ln>
                      <a:noFill/>
                    </a:ln>
                  </pic:spPr>
                </pic:pic>
              </a:graphicData>
            </a:graphic>
          </wp:inline>
        </w:drawing>
      </w:r>
    </w:p>
    <w:p w14:paraId="6702DCF0" w14:textId="2FBDF6E3" w:rsidR="005B1F67" w:rsidRDefault="005B1F67" w:rsidP="005B1F67">
      <w:pPr>
        <w:pStyle w:val="Heading5"/>
      </w:pPr>
      <w:r>
        <w:t xml:space="preserve">The heatmap shows log2 values of the integrated signal. Each row is a </w:t>
      </w:r>
      <w:r w:rsidR="00E60384">
        <w:t>phosphosite</w:t>
      </w:r>
      <w:r>
        <w:t xml:space="preserve"> and each column is a PamChip array. Rows are sorted by row mean and only include </w:t>
      </w:r>
      <w:r w:rsidR="00E60384">
        <w:t>phosphosites</w:t>
      </w:r>
      <w:r>
        <w:t xml:space="preserve"> which passed the QC.</w:t>
      </w:r>
    </w:p>
    <w:p w14:paraId="6C6F3650" w14:textId="77777777" w:rsidR="00D464F9" w:rsidRPr="00D464F9" w:rsidRDefault="00D464F9" w:rsidP="00D464F9">
      <w:pPr>
        <w:pStyle w:val="BodyText"/>
      </w:pPr>
    </w:p>
    <w:p w14:paraId="7837C2C4" w14:textId="77777777" w:rsidR="006C1C91" w:rsidRPr="006C1C91" w:rsidRDefault="006C1C91" w:rsidP="006C1C91">
      <w:pPr>
        <w:pStyle w:val="BodyText"/>
      </w:pPr>
    </w:p>
    <w:p w14:paraId="02AFF822" w14:textId="5A6D7C39" w:rsidR="00EB71E5" w:rsidRDefault="001C7DDA" w:rsidP="008D0A32">
      <w:pPr>
        <w:pStyle w:val="Heading2"/>
      </w:pPr>
      <w:bookmarkStart w:id="47" w:name="_Toc91517534"/>
      <w:bookmarkStart w:id="48" w:name="_Toc94016378"/>
      <w:r>
        <w:lastRenderedPageBreak/>
        <w:t xml:space="preserve">Per </w:t>
      </w:r>
      <w:r w:rsidR="00E60384">
        <w:t xml:space="preserve">phosphosite </w:t>
      </w:r>
      <w:r>
        <w:t>analysis (Statistics)</w:t>
      </w:r>
      <w:bookmarkEnd w:id="47"/>
      <w:bookmarkEnd w:id="48"/>
    </w:p>
    <w:p w14:paraId="3A635818" w14:textId="16183F77" w:rsidR="0052548A" w:rsidRDefault="00FB6C66" w:rsidP="00954785">
      <w:pPr>
        <w:pStyle w:val="Heading3"/>
      </w:pPr>
      <w:bookmarkStart w:id="49" w:name="Xd95626018144d3defa6c7ce267e883fd4853d5e"/>
      <w:bookmarkStart w:id="50" w:name="_Toc91517535"/>
      <w:bookmarkStart w:id="51" w:name="_Toc94016379"/>
      <w:r>
        <w:t xml:space="preserve">Differential </w:t>
      </w:r>
      <w:r w:rsidR="00954785">
        <w:t>statistical analysis</w:t>
      </w:r>
      <w:r w:rsidR="00646D0D">
        <w:t xml:space="preserve"> methods</w:t>
      </w:r>
      <w:r>
        <w:t>: “T</w:t>
      </w:r>
      <w:r w:rsidR="00832F60">
        <w:t>est condition</w:t>
      </w:r>
      <w:r w:rsidR="009A3118">
        <w:t xml:space="preserve"> (s)</w:t>
      </w:r>
      <w:r>
        <w:t>” versus “Control”</w:t>
      </w:r>
      <w:bookmarkEnd w:id="49"/>
      <w:bookmarkEnd w:id="50"/>
      <w:bookmarkEnd w:id="51"/>
    </w:p>
    <w:p w14:paraId="10377474" w14:textId="62C1FB47" w:rsidR="0052548A" w:rsidRDefault="00646D0D" w:rsidP="00D324F1">
      <w:pPr>
        <w:pStyle w:val="FirstParagraph"/>
        <w:jc w:val="both"/>
      </w:pPr>
      <w:r>
        <w:t>To identify significant differences between the conditions at the phosphosite level, one of t</w:t>
      </w:r>
      <w:r w:rsidR="00FB6C66">
        <w:t>he following statistical test</w:t>
      </w:r>
      <w:r w:rsidR="00B31B9A">
        <w:t>s</w:t>
      </w:r>
      <w:r w:rsidR="00FB6C66">
        <w:t xml:space="preserve"> </w:t>
      </w:r>
      <w:r w:rsidR="00B31B9A">
        <w:t>are</w:t>
      </w:r>
      <w:r w:rsidR="00FB6C66">
        <w:t xml:space="preserve"> used: </w:t>
      </w:r>
    </w:p>
    <w:p w14:paraId="241B39A1" w14:textId="30000D7D" w:rsidR="00646D0D" w:rsidRDefault="00646D0D" w:rsidP="00646D0D">
      <w:pPr>
        <w:pStyle w:val="Compact"/>
        <w:numPr>
          <w:ilvl w:val="0"/>
          <w:numId w:val="3"/>
        </w:numPr>
        <w:jc w:val="both"/>
      </w:pPr>
      <w:r>
        <w:t xml:space="preserve">Multiple </w:t>
      </w:r>
      <w:r w:rsidR="0039420C">
        <w:t>Test conditions</w:t>
      </w:r>
      <w:r>
        <w:t xml:space="preserve"> versus Control (MTvC): </w:t>
      </w:r>
      <w:r w:rsidR="009A3118">
        <w:t xml:space="preserve">To compare 2 or more </w:t>
      </w:r>
      <w:r w:rsidR="0039420C">
        <w:t>Test conditions</w:t>
      </w:r>
      <w:r w:rsidR="009A3118">
        <w:t xml:space="preserve"> versus Control</w:t>
      </w:r>
      <w:r>
        <w:t>. An</w:t>
      </w:r>
      <w:r w:rsidRPr="00646D0D">
        <w:t xml:space="preserve"> ANOVA </w:t>
      </w:r>
      <w:r>
        <w:t xml:space="preserve">is performed </w:t>
      </w:r>
      <w:r w:rsidRPr="00646D0D">
        <w:t xml:space="preserve">for significant effects anywhere between the </w:t>
      </w:r>
      <w:r w:rsidR="0039420C">
        <w:t>Test conditions</w:t>
      </w:r>
      <w:r w:rsidRPr="00646D0D">
        <w:t xml:space="preserve"> (including control). A Dunnett’s post-hoc test is then performed for multiple comparisons to find significant effects between each </w:t>
      </w:r>
      <w:r w:rsidR="0039420C">
        <w:t xml:space="preserve">Test condition. </w:t>
      </w:r>
    </w:p>
    <w:p w14:paraId="78B97957" w14:textId="12E0DAB8" w:rsidR="00646D0D" w:rsidRDefault="00646D0D" w:rsidP="0039420C">
      <w:pPr>
        <w:pStyle w:val="Compact"/>
        <w:numPr>
          <w:ilvl w:val="0"/>
          <w:numId w:val="3"/>
        </w:numPr>
        <w:jc w:val="both"/>
      </w:pPr>
      <w:r>
        <w:t xml:space="preserve">T-test (TT): </w:t>
      </w:r>
      <w:r w:rsidR="009A3118">
        <w:t xml:space="preserve">To compare 1 </w:t>
      </w:r>
      <w:r w:rsidR="0039420C">
        <w:t>Test condition</w:t>
      </w:r>
      <w:r w:rsidR="009A3118">
        <w:t xml:space="preserve"> versus Control: </w:t>
      </w:r>
      <w:r>
        <w:t xml:space="preserve">Two-sided Student’s T-test (TT) that are paired or unpaired are performed.  </w:t>
      </w:r>
    </w:p>
    <w:p w14:paraId="1016EC52" w14:textId="0798B04D" w:rsidR="007B59A8" w:rsidRDefault="007B59A8" w:rsidP="007B59A8">
      <w:pPr>
        <w:pStyle w:val="BodyText"/>
      </w:pPr>
      <w:bookmarkStart w:id="52" w:name="X70410a103bcfe2134c6e23d30eeb6c99ebeb07d"/>
      <w:r>
        <w:t xml:space="preserve">The following </w:t>
      </w:r>
      <w:r w:rsidR="00646D0D">
        <w:t>plots show the results from the statistical tests</w:t>
      </w:r>
      <w:r>
        <w:t>:</w:t>
      </w:r>
    </w:p>
    <w:p w14:paraId="5A74B7D7" w14:textId="07B111C2" w:rsidR="007B59A8" w:rsidRDefault="00006E60" w:rsidP="007B59A8">
      <w:pPr>
        <w:pStyle w:val="Compact"/>
        <w:numPr>
          <w:ilvl w:val="0"/>
          <w:numId w:val="3"/>
        </w:numPr>
      </w:pPr>
      <w:r w:rsidRPr="00006E60">
        <w:t xml:space="preserve">Volcano plot, useful for a Test condition effect overview (A volcano plot is used to give an overview of </w:t>
      </w:r>
      <w:r>
        <w:t xml:space="preserve">effect </w:t>
      </w:r>
      <w:r w:rsidRPr="00006E60">
        <w:t>size, direction and significance</w:t>
      </w:r>
      <w:r w:rsidR="007B59A8">
        <w:t>)</w:t>
      </w:r>
    </w:p>
    <w:p w14:paraId="1B4FB237" w14:textId="77777777" w:rsidR="00646D0D" w:rsidRDefault="00646D0D" w:rsidP="00646D0D">
      <w:pPr>
        <w:pStyle w:val="Compact"/>
        <w:numPr>
          <w:ilvl w:val="0"/>
          <w:numId w:val="3"/>
        </w:numPr>
      </w:pPr>
      <w:r>
        <w:t>Significant phosphosites (LFC or Scaled heatmaps)</w:t>
      </w:r>
    </w:p>
    <w:p w14:paraId="7E6803E6" w14:textId="77777777" w:rsidR="00646D0D" w:rsidRDefault="00646D0D" w:rsidP="00646D0D">
      <w:pPr>
        <w:pStyle w:val="Compact"/>
        <w:ind w:left="480"/>
      </w:pPr>
    </w:p>
    <w:p w14:paraId="63FD1BFA" w14:textId="18F15C20" w:rsidR="00646D0D" w:rsidRDefault="00646D0D" w:rsidP="0039420C">
      <w:pPr>
        <w:pStyle w:val="Compact"/>
      </w:pPr>
      <w:r>
        <w:t>Results from the above tests can be provided upon request, in Excel format</w:t>
      </w:r>
    </w:p>
    <w:p w14:paraId="7C2904BA" w14:textId="77777777" w:rsidR="00646D0D" w:rsidRDefault="00646D0D" w:rsidP="0039420C">
      <w:pPr>
        <w:pStyle w:val="Compact"/>
        <w:ind w:left="480"/>
      </w:pPr>
    </w:p>
    <w:p w14:paraId="2FBE12C5" w14:textId="26225FE0" w:rsidR="00646D0D" w:rsidRDefault="00646D0D" w:rsidP="0039420C">
      <w:pPr>
        <w:pStyle w:val="Heading3"/>
      </w:pPr>
      <w:bookmarkStart w:id="53" w:name="_Toc94016380"/>
      <w:r>
        <w:t>MTvC results</w:t>
      </w:r>
      <w:bookmarkEnd w:id="53"/>
    </w:p>
    <w:p w14:paraId="4ABD99D5" w14:textId="1DD92DC8" w:rsidR="007B59A8" w:rsidRDefault="007B59A8" w:rsidP="007B59A8">
      <w:pPr>
        <w:pStyle w:val="FirstParagraph"/>
      </w:pPr>
      <w:r>
        <w:rPr>
          <w:b/>
          <w:bCs/>
        </w:rPr>
        <w:t>Volcano Plot PTK</w:t>
      </w:r>
    </w:p>
    <w:p w14:paraId="6F940613" w14:textId="33757FBB" w:rsidR="007B59A8" w:rsidRDefault="007B59A8" w:rsidP="007B59A8">
      <w:pPr>
        <w:pStyle w:val="BodyText"/>
      </w:pPr>
      <w:r>
        <w:rPr>
          <w:noProof/>
        </w:rPr>
        <w:drawing>
          <wp:inline distT="0" distB="0" distL="0" distR="0" wp14:anchorId="3DB2065F" wp14:editId="71AB3164">
            <wp:extent cx="5440045" cy="2712085"/>
            <wp:effectExtent l="0" t="0" r="8255" b="0"/>
            <wp:docPr id="19" name="Picture"/>
            <wp:cNvGraphicFramePr/>
            <a:graphic xmlns:a="http://schemas.openxmlformats.org/drawingml/2006/main">
              <a:graphicData uri="http://schemas.openxmlformats.org/drawingml/2006/picture">
                <pic:pic xmlns:pic="http://schemas.openxmlformats.org/drawingml/2006/picture">
                  <pic:nvPicPr>
                    <pic:cNvPr id="4" name="Picture"/>
                    <pic:cNvPicPr/>
                  </pic:nvPicPr>
                  <pic:blipFill>
                    <a:blip r:embed="rId25"/>
                    <a:stretch>
                      <a:fillRect/>
                    </a:stretch>
                  </pic:blipFill>
                  <pic:spPr bwMode="auto">
                    <a:xfrm>
                      <a:off x="0" y="0"/>
                      <a:ext cx="5440045" cy="2712085"/>
                    </a:xfrm>
                    <a:prstGeom prst="rect">
                      <a:avLst/>
                    </a:prstGeom>
                    <a:noFill/>
                    <a:ln w="9525">
                      <a:noFill/>
                      <a:headEnd/>
                      <a:tailEnd/>
                    </a:ln>
                  </pic:spPr>
                </pic:pic>
              </a:graphicData>
            </a:graphic>
          </wp:inline>
        </w:drawing>
      </w:r>
    </w:p>
    <w:p w14:paraId="1CB9EF34" w14:textId="084CCFD1" w:rsidR="007B59A8" w:rsidRDefault="007B59A8" w:rsidP="007B59A8">
      <w:pPr>
        <w:pStyle w:val="Heading5"/>
      </w:pPr>
      <w:r>
        <w:t xml:space="preserve">The volcano plot visualizes the result of the tests by plotting </w:t>
      </w:r>
      <w:del w:id="54" w:author="Peter Linders" w:date="2022-01-27T14:25:00Z">
        <w:r w:rsidDel="00BD1C06">
          <w:delText>-</w:delText>
        </w:r>
      </w:del>
      <w:ins w:id="55" w:author="Peter Linders" w:date="2022-01-27T14:25:00Z">
        <w:r w:rsidR="00BD1C06">
          <w:t>–</w:t>
        </w:r>
      </w:ins>
      <w:r>
        <w:t xml:space="preserve"> for each test </w:t>
      </w:r>
      <w:del w:id="56" w:author="Peter Linders" w:date="2022-01-27T14:25:00Z">
        <w:r w:rsidDel="00BD1C06">
          <w:delText>-</w:delText>
        </w:r>
      </w:del>
      <w:ins w:id="57" w:author="Peter Linders" w:date="2022-01-27T14:25:00Z">
        <w:r w:rsidR="00BD1C06">
          <w:t>–</w:t>
        </w:r>
      </w:ins>
      <w:r>
        <w:t xml:space="preserve"> the effect size (x-axis, LFC or delta) versus significance (y-axis, -log10(p</w:t>
      </w:r>
      <w:r w:rsidR="00B31B9A">
        <w:t xml:space="preserve"> </w:t>
      </w:r>
      <w:r>
        <w:t xml:space="preserve">value)) of the test. Red spots are </w:t>
      </w:r>
      <w:r w:rsidR="005B1F67">
        <w:t xml:space="preserve">phosphosites </w:t>
      </w:r>
      <w:r>
        <w:t>that show significant difference compared to control (p&lt;0.05).</w:t>
      </w:r>
    </w:p>
    <w:p w14:paraId="241A71BD" w14:textId="77777777" w:rsidR="007B59A8" w:rsidRDefault="007B59A8" w:rsidP="007B59A8">
      <w:pPr>
        <w:rPr>
          <w:b/>
          <w:bCs/>
        </w:rPr>
      </w:pPr>
      <w:r>
        <w:rPr>
          <w:b/>
          <w:bCs/>
        </w:rPr>
        <w:br w:type="page"/>
      </w:r>
    </w:p>
    <w:p w14:paraId="3E858672" w14:textId="78B9B623" w:rsidR="007B59A8" w:rsidRDefault="007B59A8" w:rsidP="00006E60">
      <w:pPr>
        <w:pStyle w:val="FirstParagraph"/>
      </w:pPr>
      <w:r>
        <w:rPr>
          <w:b/>
          <w:bCs/>
        </w:rPr>
        <w:lastRenderedPageBreak/>
        <w:t xml:space="preserve">Volcano Plot STK </w:t>
      </w:r>
    </w:p>
    <w:p w14:paraId="23839A09" w14:textId="77777777" w:rsidR="007B59A8" w:rsidRDefault="007B59A8" w:rsidP="007B59A8">
      <w:pPr>
        <w:pStyle w:val="BodyText"/>
      </w:pPr>
      <w:r>
        <w:rPr>
          <w:noProof/>
        </w:rPr>
        <w:drawing>
          <wp:inline distT="0" distB="0" distL="0" distR="0" wp14:anchorId="56A8AAF9" wp14:editId="1FB3E927">
            <wp:extent cx="5424985" cy="27158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2094"/>
                    <a:stretch/>
                  </pic:blipFill>
                  <pic:spPr bwMode="auto">
                    <a:xfrm>
                      <a:off x="0" y="0"/>
                      <a:ext cx="5424985" cy="2715895"/>
                    </a:xfrm>
                    <a:prstGeom prst="rect">
                      <a:avLst/>
                    </a:prstGeom>
                    <a:noFill/>
                    <a:ln>
                      <a:noFill/>
                    </a:ln>
                    <a:extLst>
                      <a:ext uri="{53640926-AAD7-44D8-BBD7-CCE9431645EC}">
                        <a14:shadowObscured xmlns:a14="http://schemas.microsoft.com/office/drawing/2010/main"/>
                      </a:ext>
                    </a:extLst>
                  </pic:spPr>
                </pic:pic>
              </a:graphicData>
            </a:graphic>
          </wp:inline>
        </w:drawing>
      </w:r>
    </w:p>
    <w:p w14:paraId="0AB8FDDA" w14:textId="7B416C5B" w:rsidR="007B59A8" w:rsidRDefault="007B59A8" w:rsidP="007B59A8">
      <w:pPr>
        <w:pStyle w:val="Heading5"/>
      </w:pPr>
      <w:r>
        <w:t xml:space="preserve">The volcano plot visualizes the result of the tests by plotting </w:t>
      </w:r>
      <w:del w:id="58" w:author="Peter Linders" w:date="2022-01-27T14:25:00Z">
        <w:r w:rsidDel="00BD1C06">
          <w:delText>-</w:delText>
        </w:r>
      </w:del>
      <w:ins w:id="59" w:author="Peter Linders" w:date="2022-01-27T14:25:00Z">
        <w:r w:rsidR="00BD1C06">
          <w:t>–</w:t>
        </w:r>
      </w:ins>
      <w:r>
        <w:t xml:space="preserve"> for each test </w:t>
      </w:r>
      <w:del w:id="60" w:author="Peter Linders" w:date="2022-01-27T14:25:00Z">
        <w:r w:rsidDel="00BD1C06">
          <w:delText>-</w:delText>
        </w:r>
      </w:del>
      <w:ins w:id="61" w:author="Peter Linders" w:date="2022-01-27T14:25:00Z">
        <w:r w:rsidR="00BD1C06">
          <w:t>–</w:t>
        </w:r>
      </w:ins>
      <w:r>
        <w:t xml:space="preserve"> the effect size (x-axis, LFC or delta) versus significance (y-axis, -log10(p</w:t>
      </w:r>
      <w:r w:rsidR="004C5975">
        <w:t xml:space="preserve"> </w:t>
      </w:r>
      <w:r>
        <w:t xml:space="preserve">value)) of the test. Red spots are </w:t>
      </w:r>
      <w:r w:rsidR="005B1F67">
        <w:t xml:space="preserve">phosphosites </w:t>
      </w:r>
      <w:r>
        <w:t>that show significant difference compared to control (p&lt;0.05).</w:t>
      </w:r>
    </w:p>
    <w:p w14:paraId="3E7F15F9" w14:textId="0B3B4F81" w:rsidR="007B59A8" w:rsidRDefault="007B59A8">
      <w:pPr>
        <w:rPr>
          <w:rFonts w:eastAsiaTheme="majorEastAsia" w:cstheme="majorBidi"/>
          <w:b/>
          <w:bCs/>
          <w:sz w:val="24"/>
          <w:szCs w:val="28"/>
        </w:rPr>
      </w:pPr>
      <w:r>
        <w:rPr>
          <w:rFonts w:eastAsiaTheme="majorEastAsia" w:cstheme="majorBidi"/>
          <w:b/>
          <w:bCs/>
          <w:sz w:val="24"/>
          <w:szCs w:val="28"/>
        </w:rPr>
        <w:br w:type="page"/>
      </w:r>
    </w:p>
    <w:p w14:paraId="48494C71" w14:textId="521B7265" w:rsidR="0052548A" w:rsidRDefault="00646D0D">
      <w:pPr>
        <w:pStyle w:val="Heading3"/>
      </w:pPr>
      <w:bookmarkStart w:id="62" w:name="_Toc94016381"/>
      <w:bookmarkEnd w:id="52"/>
      <w:r>
        <w:lastRenderedPageBreak/>
        <w:t>T-</w:t>
      </w:r>
      <w:r w:rsidR="00006E60">
        <w:t>T</w:t>
      </w:r>
      <w:r>
        <w:t>est results</w:t>
      </w:r>
      <w:bookmarkEnd w:id="62"/>
    </w:p>
    <w:p w14:paraId="24848533" w14:textId="77777777" w:rsidR="007B59A8" w:rsidRDefault="007B59A8" w:rsidP="007B59A8">
      <w:pPr>
        <w:pStyle w:val="FirstParagraph"/>
      </w:pPr>
      <w:r>
        <w:rPr>
          <w:b/>
          <w:bCs/>
        </w:rPr>
        <w:t>Volcano Plots T1-96 vs T2-97</w:t>
      </w:r>
    </w:p>
    <w:p w14:paraId="3FF0C316" w14:textId="5149474D" w:rsidR="00B17FA0" w:rsidRDefault="007B59A8" w:rsidP="00B17FA0">
      <w:pPr>
        <w:pStyle w:val="BodyText"/>
      </w:pPr>
      <w:r>
        <w:rPr>
          <w:noProof/>
        </w:rPr>
        <w:drawing>
          <wp:anchor distT="0" distB="0" distL="114300" distR="114300" simplePos="0" relativeHeight="251658240" behindDoc="0" locked="0" layoutInCell="1" allowOverlap="1" wp14:anchorId="06815135" wp14:editId="642FC494">
            <wp:simplePos x="0" y="0"/>
            <wp:positionH relativeFrom="column">
              <wp:posOffset>2949575</wp:posOffset>
            </wp:positionH>
            <wp:positionV relativeFrom="paragraph">
              <wp:posOffset>276225</wp:posOffset>
            </wp:positionV>
            <wp:extent cx="2910840" cy="2712085"/>
            <wp:effectExtent l="0" t="0" r="3810" b="0"/>
            <wp:wrapTopAndBottom/>
            <wp:docPr id="21" name="Picture"/>
            <wp:cNvGraphicFramePr/>
            <a:graphic xmlns:a="http://schemas.openxmlformats.org/drawingml/2006/main">
              <a:graphicData uri="http://schemas.openxmlformats.org/drawingml/2006/picture">
                <pic:pic xmlns:pic="http://schemas.openxmlformats.org/drawingml/2006/picture">
                  <pic:nvPicPr>
                    <pic:cNvPr id="8" name="Picture"/>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2910840" cy="2712085"/>
                    </a:xfrm>
                    <a:prstGeom prst="rect">
                      <a:avLst/>
                    </a:prstGeom>
                    <a:noFill/>
                    <a:ln w="9525">
                      <a:noFill/>
                      <a:headEnd/>
                      <a:tailEnd/>
                    </a:ln>
                  </pic:spPr>
                </pic:pic>
              </a:graphicData>
            </a:graphic>
          </wp:anchor>
        </w:drawing>
      </w:r>
    </w:p>
    <w:p w14:paraId="1278F5A4" w14:textId="59ECF21F" w:rsidR="00B17FA0" w:rsidRDefault="007B59A8" w:rsidP="00B17FA0">
      <w:pPr>
        <w:pStyle w:val="BodyText"/>
      </w:pPr>
      <w:r>
        <w:rPr>
          <w:noProof/>
        </w:rPr>
        <w:drawing>
          <wp:anchor distT="0" distB="0" distL="114300" distR="114300" simplePos="0" relativeHeight="251659264" behindDoc="0" locked="0" layoutInCell="1" allowOverlap="1" wp14:anchorId="61D824F6" wp14:editId="2A5C9413">
            <wp:simplePos x="0" y="0"/>
            <wp:positionH relativeFrom="column">
              <wp:posOffset>0</wp:posOffset>
            </wp:positionH>
            <wp:positionV relativeFrom="paragraph">
              <wp:posOffset>2181</wp:posOffset>
            </wp:positionV>
            <wp:extent cx="2910840" cy="2712085"/>
            <wp:effectExtent l="0" t="0" r="3810" b="0"/>
            <wp:wrapTopAndBottom/>
            <wp:docPr id="20" name="Picture"/>
            <wp:cNvGraphicFramePr/>
            <a:graphic xmlns:a="http://schemas.openxmlformats.org/drawingml/2006/main">
              <a:graphicData uri="http://schemas.openxmlformats.org/drawingml/2006/picture">
                <pic:pic xmlns:pic="http://schemas.openxmlformats.org/drawingml/2006/picture">
                  <pic:nvPicPr>
                    <pic:cNvPr id="7" name="Picture"/>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2910840" cy="2712085"/>
                    </a:xfrm>
                    <a:prstGeom prst="rect">
                      <a:avLst/>
                    </a:prstGeom>
                    <a:noFill/>
                    <a:ln w="9525">
                      <a:noFill/>
                      <a:headEnd/>
                      <a:tailEnd/>
                    </a:ln>
                  </pic:spPr>
                </pic:pic>
              </a:graphicData>
            </a:graphic>
          </wp:anchor>
        </w:drawing>
      </w:r>
      <w:r w:rsidRPr="007B59A8">
        <w:rPr>
          <w:noProof/>
        </w:rPr>
        <w:t xml:space="preserve"> </w:t>
      </w:r>
    </w:p>
    <w:p w14:paraId="45745577" w14:textId="5B0FED10" w:rsidR="00B17FA0" w:rsidRDefault="00B17FA0" w:rsidP="00B17FA0">
      <w:pPr>
        <w:pStyle w:val="Heading5"/>
      </w:pPr>
      <w:r>
        <w:t xml:space="preserve">The volcano plot visualizes the result of the tests by plotting </w:t>
      </w:r>
      <w:r w:rsidR="004C5975">
        <w:t>–</w:t>
      </w:r>
      <w:r>
        <w:t xml:space="preserve"> for each test </w:t>
      </w:r>
      <w:r w:rsidR="004C5975">
        <w:t>–</w:t>
      </w:r>
      <w:r>
        <w:t xml:space="preserve"> the effect size (x-axis, LFC or delta) versus significance (y-axis, -log10(p</w:t>
      </w:r>
      <w:r w:rsidR="004C5975">
        <w:t xml:space="preserve"> </w:t>
      </w:r>
      <w:r>
        <w:t xml:space="preserve">value)) of the test. Red spots are </w:t>
      </w:r>
      <w:r w:rsidR="005B1F67">
        <w:t xml:space="preserve">phosphosites </w:t>
      </w:r>
      <w:r>
        <w:t>that show significant difference compared to control (p&lt;0.05).</w:t>
      </w:r>
    </w:p>
    <w:p w14:paraId="4D7D559B" w14:textId="77777777" w:rsidR="00340EC6" w:rsidRDefault="00340EC6">
      <w:r>
        <w:br w:type="page"/>
      </w:r>
    </w:p>
    <w:p w14:paraId="2BDCF6A5" w14:textId="325D74F5" w:rsidR="00E0757F" w:rsidRDefault="00E0757F" w:rsidP="00E0757F">
      <w:pPr>
        <w:pStyle w:val="Heading2"/>
      </w:pPr>
      <w:bookmarkStart w:id="63" w:name="_Toc94016382"/>
      <w:bookmarkStart w:id="64" w:name="_Toc91517538"/>
      <w:r>
        <w:lastRenderedPageBreak/>
        <w:t>Kinase Analysis</w:t>
      </w:r>
      <w:bookmarkEnd w:id="63"/>
      <w:r>
        <w:t xml:space="preserve"> </w:t>
      </w:r>
      <w:bookmarkEnd w:id="64"/>
    </w:p>
    <w:p w14:paraId="43D19D81" w14:textId="695CD8E3" w:rsidR="00FB0704" w:rsidRPr="00FB0704" w:rsidRDefault="00FB0704" w:rsidP="00FB0704">
      <w:pPr>
        <w:pStyle w:val="Heading3"/>
      </w:pPr>
      <w:bookmarkStart w:id="65" w:name="kinase-interpretation-differential"/>
      <w:bookmarkStart w:id="66" w:name="_Toc91517539"/>
      <w:bookmarkStart w:id="67" w:name="_Toc94016383"/>
      <w:r w:rsidRPr="00FB0704">
        <w:t>Differential</w:t>
      </w:r>
      <w:r>
        <w:t xml:space="preserve"> upstream</w:t>
      </w:r>
      <w:r w:rsidRPr="00FB0704">
        <w:t xml:space="preserve"> </w:t>
      </w:r>
      <w:r>
        <w:t>kinase</w:t>
      </w:r>
      <w:r w:rsidRPr="00FB0704">
        <w:t xml:space="preserve"> analysis methods: “Test condition” versus “Control”</w:t>
      </w:r>
    </w:p>
    <w:bookmarkEnd w:id="65"/>
    <w:bookmarkEnd w:id="66"/>
    <w:bookmarkEnd w:id="67"/>
    <w:p w14:paraId="654763CA" w14:textId="14E655A6" w:rsidR="004759BF" w:rsidRDefault="005E2B3C" w:rsidP="004759BF">
      <w:pPr>
        <w:pStyle w:val="FirstParagraph"/>
        <w:jc w:val="both"/>
      </w:pPr>
      <w:r>
        <w:t xml:space="preserve">The </w:t>
      </w:r>
      <w:r w:rsidR="00FB6C66">
        <w:rPr>
          <w:b/>
        </w:rPr>
        <w:t>Upstream Kinase</w:t>
      </w:r>
      <w:r w:rsidR="005730AA">
        <w:rPr>
          <w:b/>
        </w:rPr>
        <w:t xml:space="preserve"> Analysis</w:t>
      </w:r>
      <w:r w:rsidR="001B736B">
        <w:rPr>
          <w:b/>
        </w:rPr>
        <w:t xml:space="preserve"> (UKA)</w:t>
      </w:r>
      <w:r w:rsidR="00FB6C66">
        <w:t xml:space="preserve"> </w:t>
      </w:r>
      <w:r w:rsidR="00845C42">
        <w:t xml:space="preserve">algorithm </w:t>
      </w:r>
      <w:r w:rsidR="00FB6C66">
        <w:t xml:space="preserve">is used to </w:t>
      </w:r>
      <w:r>
        <w:t>predict</w:t>
      </w:r>
      <w:r w:rsidR="005730AA">
        <w:t xml:space="preserve"> </w:t>
      </w:r>
      <w:r w:rsidR="00FB0704">
        <w:t xml:space="preserve">differential </w:t>
      </w:r>
      <w:r w:rsidR="00FB6C66">
        <w:t>kinase</w:t>
      </w:r>
      <w:r w:rsidR="002250EA">
        <w:t xml:space="preserve"> activity </w:t>
      </w:r>
      <w:r w:rsidR="00FB0704">
        <w:t xml:space="preserve">in the test condition </w:t>
      </w:r>
      <w:r w:rsidR="002250EA">
        <w:t>compared to</w:t>
      </w:r>
      <w:r w:rsidR="00FB0704">
        <w:t xml:space="preserve"> the control</w:t>
      </w:r>
      <w:r w:rsidR="00FB6C66">
        <w:t xml:space="preserve">. </w:t>
      </w:r>
      <w:r w:rsidR="002250EA">
        <w:t xml:space="preserve">The UKA uses knowledge from publicly available databases that specify kinase-to-substrate relationships. Therefore, </w:t>
      </w:r>
      <w:r w:rsidR="00EF7EF5">
        <w:t>the interpretation</w:t>
      </w:r>
      <w:r w:rsidR="00BD1C06">
        <w:t xml:space="preserve"> </w:t>
      </w:r>
      <w:r w:rsidR="00EF7EF5">
        <w:t>of the derived kinases from the UKA</w:t>
      </w:r>
      <w:r w:rsidR="00FB6C66">
        <w:t xml:space="preserve"> is highly dependent on the contents of the</w:t>
      </w:r>
      <w:r w:rsidR="00EF7EF5">
        <w:t xml:space="preserve">se databases. </w:t>
      </w:r>
      <w:r w:rsidR="005730AA">
        <w:t xml:space="preserve">Ultimately, the results from the UKA </w:t>
      </w:r>
      <w:r w:rsidR="00EF7EF5">
        <w:t>can be</w:t>
      </w:r>
      <w:r w:rsidR="00EF7EF5">
        <w:t xml:space="preserve"> </w:t>
      </w:r>
      <w:r w:rsidR="005730AA">
        <w:t xml:space="preserve">used to generate hypotheses and </w:t>
      </w:r>
      <w:r w:rsidR="00DA01D5">
        <w:t>the</w:t>
      </w:r>
      <w:r w:rsidR="004759BF">
        <w:t xml:space="preserve"> selected kinases need to be further validated using different approaches. Whether they make sense in a biological context is dependent on several factors (e.g., the model used in the experiments) and requires further consideration.</w:t>
      </w:r>
    </w:p>
    <w:p w14:paraId="4C4D3719" w14:textId="00FE8456" w:rsidR="0052548A" w:rsidRDefault="00FB6C66" w:rsidP="00F659AA">
      <w:pPr>
        <w:pStyle w:val="BodyText"/>
        <w:jc w:val="both"/>
      </w:pPr>
      <w:r>
        <w:t xml:space="preserve">The following plots </w:t>
      </w:r>
      <w:r w:rsidR="005730AA">
        <w:t>are</w:t>
      </w:r>
      <w:r>
        <w:t xml:space="preserve"> </w:t>
      </w:r>
      <w:commentRangeStart w:id="68"/>
      <w:r>
        <w:t>generated</w:t>
      </w:r>
      <w:commentRangeEnd w:id="68"/>
      <w:r w:rsidR="004C1E71">
        <w:rPr>
          <w:rStyle w:val="CommentReference"/>
        </w:rPr>
        <w:commentReference w:id="68"/>
      </w:r>
      <w:r>
        <w:t>:</w:t>
      </w:r>
    </w:p>
    <w:p w14:paraId="49478D07" w14:textId="58F01FE7" w:rsidR="0052548A" w:rsidRDefault="00FB6C66" w:rsidP="00F659AA">
      <w:pPr>
        <w:pStyle w:val="Compact"/>
        <w:numPr>
          <w:ilvl w:val="0"/>
          <w:numId w:val="16"/>
        </w:numPr>
        <w:jc w:val="both"/>
      </w:pPr>
      <w:r>
        <w:rPr>
          <w:b/>
        </w:rPr>
        <w:t>Kinase Score Table</w:t>
      </w:r>
      <w:r>
        <w:t>, useful to identify the top kinases</w:t>
      </w:r>
    </w:p>
    <w:p w14:paraId="0F04C7F3" w14:textId="6C9E516F" w:rsidR="000057BE" w:rsidRDefault="000057BE" w:rsidP="00F659AA">
      <w:pPr>
        <w:pStyle w:val="Compact"/>
        <w:numPr>
          <w:ilvl w:val="0"/>
          <w:numId w:val="16"/>
        </w:numPr>
        <w:jc w:val="both"/>
      </w:pPr>
      <w:r>
        <w:rPr>
          <w:b/>
          <w:bCs/>
        </w:rPr>
        <w:t>Kinase Score Plot</w:t>
      </w:r>
      <w:r>
        <w:t>, useful to identify the specificity of kinases (see below)</w:t>
      </w:r>
    </w:p>
    <w:p w14:paraId="0F02DF3C" w14:textId="05FCD2C6" w:rsidR="0052548A" w:rsidRDefault="00FB6C66" w:rsidP="00F659AA">
      <w:pPr>
        <w:pStyle w:val="Compact"/>
        <w:numPr>
          <w:ilvl w:val="0"/>
          <w:numId w:val="16"/>
        </w:numPr>
        <w:jc w:val="both"/>
      </w:pPr>
      <w:r>
        <w:rPr>
          <w:b/>
        </w:rPr>
        <w:t>Kinome Tree</w:t>
      </w:r>
      <w:r>
        <w:t>, useful to group the kinases into sequence families (</w:t>
      </w:r>
      <w:hyperlink r:id="rId29">
        <w:r>
          <w:rPr>
            <w:rStyle w:val="Hyperlink"/>
          </w:rPr>
          <w:t>http://phanstiel-lab.med.unc.edu/CORAL/</w:t>
        </w:r>
      </w:hyperlink>
      <w:r w:rsidR="005730AA">
        <w:rPr>
          <w:rStyle w:val="Hyperlink"/>
        </w:rPr>
        <w:t>)</w:t>
      </w:r>
      <w:r>
        <w:t>. Additional information and tutorial are available on request.</w:t>
      </w:r>
    </w:p>
    <w:p w14:paraId="4F2EB17F" w14:textId="364C81C2" w:rsidR="00BD1C06" w:rsidRDefault="00BD1C06" w:rsidP="00BD1C06">
      <w:pPr>
        <w:pStyle w:val="Compact"/>
        <w:jc w:val="both"/>
      </w:pPr>
    </w:p>
    <w:p w14:paraId="301AB490" w14:textId="6642093D" w:rsidR="00BD1C06" w:rsidRDefault="00BD1C06" w:rsidP="00BD1C06">
      <w:pPr>
        <w:pStyle w:val="Compact"/>
        <w:jc w:val="both"/>
      </w:pPr>
      <w:r>
        <w:t>The table and plots visualize the results from</w:t>
      </w:r>
      <w:r w:rsidR="00845C42">
        <w:t xml:space="preserve"> the</w:t>
      </w:r>
      <w:r>
        <w:t xml:space="preserve"> UKA, which uses functional class scoring</w:t>
      </w:r>
      <w:r w:rsidR="0004257D">
        <w:t xml:space="preserve"> (similar to gene set enrichment analysis) </w:t>
      </w:r>
      <w:r>
        <w:t>to</w:t>
      </w:r>
      <w:r w:rsidR="00F36D9F">
        <w:t xml:space="preserve"> determine which kinases are active by</w:t>
      </w:r>
      <w:r>
        <w:t xml:space="preserve"> test</w:t>
      </w:r>
      <w:r w:rsidR="00F36D9F">
        <w:t>ing</w:t>
      </w:r>
      <w:r>
        <w:t xml:space="preserve"> which sets of phosphosites have significant effect</w:t>
      </w:r>
      <w:r w:rsidR="00F36D9F">
        <w:t xml:space="preserve">s. UKA returns several different </w:t>
      </w:r>
      <w:r w:rsidR="00E07F06">
        <w:t>values</w:t>
      </w:r>
      <w:r w:rsidR="00F36D9F">
        <w:t>:</w:t>
      </w:r>
    </w:p>
    <w:p w14:paraId="6412FF2E" w14:textId="0F754B1A" w:rsidR="00F36D9F" w:rsidRDefault="00F36D9F" w:rsidP="00BD1C06">
      <w:pPr>
        <w:pStyle w:val="Compact"/>
        <w:jc w:val="both"/>
      </w:pPr>
    </w:p>
    <w:p w14:paraId="21CED6B9" w14:textId="275F3348" w:rsidR="00F36D9F" w:rsidRDefault="00F36D9F" w:rsidP="00F36D9F">
      <w:pPr>
        <w:pStyle w:val="Compact"/>
        <w:numPr>
          <w:ilvl w:val="0"/>
          <w:numId w:val="37"/>
        </w:numPr>
        <w:jc w:val="both"/>
      </w:pPr>
      <w:r>
        <w:t xml:space="preserve">Specificity score: </w:t>
      </w:r>
      <w:r w:rsidR="00845C42">
        <w:t>represents the specificity of the change in kinase activity. A higher specificity score means a lower chance that the observed effect could have been obtained by a random set of peptides.</w:t>
      </w:r>
    </w:p>
    <w:p w14:paraId="5C13299C" w14:textId="4744045B" w:rsidR="003D7557" w:rsidRDefault="003D7557" w:rsidP="00F36D9F">
      <w:pPr>
        <w:pStyle w:val="Compact"/>
        <w:numPr>
          <w:ilvl w:val="0"/>
          <w:numId w:val="37"/>
        </w:numPr>
        <w:jc w:val="both"/>
      </w:pPr>
      <w:r>
        <w:t>Kinase statistic:</w:t>
      </w:r>
      <w:r w:rsidR="00845C42">
        <w:t xml:space="preserve"> represents the change in kinase activity, &lt; 0 = inhibition, &gt; 0 = activation.</w:t>
      </w:r>
    </w:p>
    <w:p w14:paraId="0B84773B" w14:textId="6AC13E9B" w:rsidR="003D7557" w:rsidRDefault="003D7557" w:rsidP="004C1E71">
      <w:pPr>
        <w:pStyle w:val="Compact"/>
        <w:numPr>
          <w:ilvl w:val="0"/>
          <w:numId w:val="37"/>
        </w:numPr>
        <w:jc w:val="both"/>
      </w:pPr>
      <w:r>
        <w:t xml:space="preserve">Final score: </w:t>
      </w:r>
      <w:r w:rsidR="00845C42">
        <w:t>combines the significance of the result with the specificity, kinases are ordered by this quantitation.</w:t>
      </w:r>
      <w:r w:rsidR="0004257D">
        <w:t xml:space="preserve"> Kinases with a high final score have a higher probability of being differentially active within the test condition.</w:t>
      </w:r>
    </w:p>
    <w:p w14:paraId="71FAA06B" w14:textId="77777777" w:rsidR="0052548A" w:rsidRDefault="00FB6C66" w:rsidP="00F659AA">
      <w:pPr>
        <w:pStyle w:val="BodyText"/>
        <w:jc w:val="both"/>
      </w:pPr>
      <w:r>
        <w:t>A general guideline below can be used to infer biological interpretation from the UKA results. PamGene can support and discuss these approaches.</w:t>
      </w:r>
    </w:p>
    <w:p w14:paraId="36E92B2C" w14:textId="52985570" w:rsidR="0052548A" w:rsidRDefault="00FB6C66" w:rsidP="00F659AA">
      <w:pPr>
        <w:pStyle w:val="Compact"/>
        <w:numPr>
          <w:ilvl w:val="0"/>
          <w:numId w:val="17"/>
        </w:numPr>
        <w:jc w:val="both"/>
      </w:pPr>
      <w:r>
        <w:t xml:space="preserve">Use the UKA tool to give a ranked </w:t>
      </w:r>
      <w:r w:rsidR="00E02140">
        <w:t xml:space="preserve">predicted </w:t>
      </w:r>
      <w:r>
        <w:t>list of kinases</w:t>
      </w:r>
    </w:p>
    <w:p w14:paraId="2A2A0C08" w14:textId="77777777" w:rsidR="0052548A" w:rsidRDefault="00FB6C66" w:rsidP="00F659AA">
      <w:pPr>
        <w:pStyle w:val="Compact"/>
        <w:numPr>
          <w:ilvl w:val="0"/>
          <w:numId w:val="17"/>
        </w:numPr>
        <w:jc w:val="both"/>
      </w:pPr>
      <w:r>
        <w:t>Select top kinase(s) based on:</w:t>
      </w:r>
    </w:p>
    <w:p w14:paraId="2A1C489A" w14:textId="77777777" w:rsidR="0052548A" w:rsidRDefault="00FB6C66" w:rsidP="00F659AA">
      <w:pPr>
        <w:pStyle w:val="Compact"/>
        <w:numPr>
          <w:ilvl w:val="1"/>
          <w:numId w:val="18"/>
        </w:numPr>
        <w:jc w:val="both"/>
      </w:pPr>
      <w:r>
        <w:t>Ranking order</w:t>
      </w:r>
    </w:p>
    <w:p w14:paraId="1A1A108B" w14:textId="436391B2" w:rsidR="0052548A" w:rsidRDefault="00FB6C66" w:rsidP="00F659AA">
      <w:pPr>
        <w:pStyle w:val="Compact"/>
        <w:numPr>
          <w:ilvl w:val="1"/>
          <w:numId w:val="18"/>
        </w:numPr>
        <w:jc w:val="both"/>
      </w:pPr>
      <w:r>
        <w:t>Threshold cut-off (subjective; guideline is to use Median Final score &gt; 1.2)</w:t>
      </w:r>
    </w:p>
    <w:p w14:paraId="74F95ABE" w14:textId="5DD93380" w:rsidR="0052548A" w:rsidRDefault="00FB6C66" w:rsidP="00F659AA">
      <w:pPr>
        <w:pStyle w:val="Compact"/>
        <w:numPr>
          <w:ilvl w:val="1"/>
          <w:numId w:val="18"/>
        </w:numPr>
        <w:jc w:val="both"/>
      </w:pPr>
      <w:r>
        <w:t xml:space="preserve">Known </w:t>
      </w:r>
      <w:r w:rsidR="00E02140">
        <w:t xml:space="preserve">biological </w:t>
      </w:r>
      <w:r>
        <w:t>information</w:t>
      </w:r>
    </w:p>
    <w:p w14:paraId="1D1B1859" w14:textId="77777777" w:rsidR="0052548A" w:rsidRDefault="00FB6C66" w:rsidP="00F659AA">
      <w:pPr>
        <w:pStyle w:val="Compact"/>
        <w:numPr>
          <w:ilvl w:val="0"/>
          <w:numId w:val="17"/>
        </w:numPr>
        <w:jc w:val="both"/>
      </w:pPr>
      <w:r>
        <w:t>Further validate the selected kinase based on:</w:t>
      </w:r>
    </w:p>
    <w:p w14:paraId="3381C269" w14:textId="7099AD88" w:rsidR="0052548A" w:rsidRDefault="00FB6C66" w:rsidP="00F659AA">
      <w:pPr>
        <w:pStyle w:val="Compact"/>
        <w:numPr>
          <w:ilvl w:val="1"/>
          <w:numId w:val="19"/>
        </w:numPr>
        <w:jc w:val="both"/>
      </w:pPr>
      <w:r>
        <w:t>Biological context inferred from current knowledgebase and literature</w:t>
      </w:r>
    </w:p>
    <w:p w14:paraId="140BF2D7" w14:textId="77777777" w:rsidR="0052548A" w:rsidRDefault="00FB6C66" w:rsidP="00F659AA">
      <w:pPr>
        <w:pStyle w:val="Compact"/>
        <w:numPr>
          <w:ilvl w:val="1"/>
          <w:numId w:val="19"/>
        </w:numPr>
        <w:jc w:val="both"/>
      </w:pPr>
      <w:r>
        <w:t>Other platforms and technologies</w:t>
      </w:r>
    </w:p>
    <w:p w14:paraId="296FDA87" w14:textId="55D851EA" w:rsidR="00B17FA0" w:rsidRDefault="00FB6C66" w:rsidP="00F659AA">
      <w:pPr>
        <w:pStyle w:val="FirstParagraph"/>
        <w:jc w:val="both"/>
      </w:pPr>
      <w:r>
        <w:t>More details of this algorithm are available on request.</w:t>
      </w:r>
      <w:r w:rsidR="00E0757F">
        <w:t xml:space="preserve"> Results are provided as Excel (txt) files.</w:t>
      </w:r>
    </w:p>
    <w:p w14:paraId="66CB554C" w14:textId="7E62474D" w:rsidR="00B17FA0" w:rsidRDefault="00B17FA0">
      <w:r>
        <w:br w:type="page"/>
      </w:r>
    </w:p>
    <w:p w14:paraId="1B564E95" w14:textId="37293E7B" w:rsidR="001C5446" w:rsidRDefault="001C5446">
      <w:pPr>
        <w:rPr>
          <w:b/>
          <w:bCs/>
        </w:rPr>
      </w:pPr>
      <w:r>
        <w:rPr>
          <w:b/>
          <w:bCs/>
        </w:rPr>
        <w:lastRenderedPageBreak/>
        <w:t>Kinome trees (PTK</w:t>
      </w:r>
      <w:r w:rsidR="00944184">
        <w:rPr>
          <w:b/>
          <w:bCs/>
        </w:rPr>
        <w:t xml:space="preserve"> + STK</w:t>
      </w:r>
      <w:r>
        <w:rPr>
          <w:b/>
          <w:bCs/>
        </w:rPr>
        <w:t>)</w:t>
      </w:r>
      <w:r w:rsidR="00944184">
        <w:rPr>
          <w:b/>
          <w:bCs/>
        </w:rPr>
        <w:t xml:space="preserve"> T1-96 v Control-WT</w:t>
      </w:r>
    </w:p>
    <w:p w14:paraId="23C7B064" w14:textId="60F288E6" w:rsidR="001C5446" w:rsidRDefault="00026F35">
      <w:pPr>
        <w:rPr>
          <w:b/>
          <w:bCs/>
        </w:rPr>
      </w:pPr>
      <w:r w:rsidRPr="00026F35">
        <w:rPr>
          <w:b/>
          <w:bCs/>
          <w:noProof/>
        </w:rPr>
        <w:drawing>
          <wp:inline distT="0" distB="0" distL="0" distR="0" wp14:anchorId="694B3AEF" wp14:editId="48B2861C">
            <wp:extent cx="5283464" cy="3896139"/>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96DAC541-7B7A-43D3-8B79-37D633B846F1}">
                          <asvg:svgBlip xmlns:asvg="http://schemas.microsoft.com/office/drawing/2016/SVG/main" r:embed="rId31"/>
                        </a:ext>
                      </a:extLst>
                    </a:blip>
                    <a:srcRect r="11778" b="34943"/>
                    <a:stretch/>
                  </pic:blipFill>
                  <pic:spPr bwMode="auto">
                    <a:xfrm>
                      <a:off x="0" y="0"/>
                      <a:ext cx="5290425" cy="3901273"/>
                    </a:xfrm>
                    <a:prstGeom prst="rect">
                      <a:avLst/>
                    </a:prstGeom>
                    <a:ln>
                      <a:noFill/>
                    </a:ln>
                    <a:extLst>
                      <a:ext uri="{53640926-AAD7-44D8-BBD7-CCE9431645EC}">
                        <a14:shadowObscured xmlns:a14="http://schemas.microsoft.com/office/drawing/2010/main"/>
                      </a:ext>
                    </a:extLst>
                  </pic:spPr>
                </pic:pic>
              </a:graphicData>
            </a:graphic>
          </wp:inline>
        </w:drawing>
      </w:r>
    </w:p>
    <w:p w14:paraId="6E4C61D7" w14:textId="0B365114" w:rsidR="00026F35" w:rsidRDefault="00026F35" w:rsidP="00026F35">
      <w:pPr>
        <w:rPr>
          <w:b/>
          <w:bCs/>
        </w:rPr>
      </w:pPr>
      <w:r>
        <w:rPr>
          <w:b/>
          <w:bCs/>
        </w:rPr>
        <w:t>Kinome trees (PTK + STK) T2-97 v Control-WT</w:t>
      </w:r>
    </w:p>
    <w:p w14:paraId="537AC070" w14:textId="5D3B8E02" w:rsidR="00026F35" w:rsidRDefault="00026F35">
      <w:pPr>
        <w:rPr>
          <w:b/>
          <w:bCs/>
        </w:rPr>
      </w:pPr>
      <w:r w:rsidRPr="00026F35">
        <w:rPr>
          <w:b/>
          <w:bCs/>
          <w:noProof/>
        </w:rPr>
        <w:drawing>
          <wp:inline distT="0" distB="0" distL="0" distR="0" wp14:anchorId="50C3D238" wp14:editId="52E90372">
            <wp:extent cx="5140297" cy="3824577"/>
            <wp:effectExtent l="0" t="0" r="3810" b="0"/>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96DAC541-7B7A-43D3-8B79-37D633B846F1}">
                          <asvg:svgBlip xmlns:asvg="http://schemas.microsoft.com/office/drawing/2016/SVG/main" r:embed="rId33"/>
                        </a:ext>
                      </a:extLst>
                    </a:blip>
                    <a:srcRect r="12749" b="35082"/>
                    <a:stretch/>
                  </pic:blipFill>
                  <pic:spPr bwMode="auto">
                    <a:xfrm>
                      <a:off x="0" y="0"/>
                      <a:ext cx="5144897" cy="3828000"/>
                    </a:xfrm>
                    <a:prstGeom prst="rect">
                      <a:avLst/>
                    </a:prstGeom>
                    <a:ln>
                      <a:noFill/>
                    </a:ln>
                    <a:extLst>
                      <a:ext uri="{53640926-AAD7-44D8-BBD7-CCE9431645EC}">
                        <a14:shadowObscured xmlns:a14="http://schemas.microsoft.com/office/drawing/2010/main"/>
                      </a:ext>
                    </a:extLst>
                  </pic:spPr>
                </pic:pic>
              </a:graphicData>
            </a:graphic>
          </wp:inline>
        </w:drawing>
      </w:r>
    </w:p>
    <w:p w14:paraId="7B2AF702" w14:textId="77777777" w:rsidR="00026F35" w:rsidRDefault="00026F35">
      <w:pPr>
        <w:rPr>
          <w:b/>
          <w:bCs/>
        </w:rPr>
      </w:pPr>
      <w:r>
        <w:rPr>
          <w:b/>
          <w:bCs/>
        </w:rPr>
        <w:br w:type="page"/>
      </w:r>
    </w:p>
    <w:p w14:paraId="5BB5651D" w14:textId="4C601A56" w:rsidR="00026F35" w:rsidRDefault="00026F35" w:rsidP="00026F35">
      <w:pPr>
        <w:rPr>
          <w:b/>
          <w:bCs/>
        </w:rPr>
      </w:pPr>
      <w:r>
        <w:rPr>
          <w:b/>
          <w:bCs/>
        </w:rPr>
        <w:lastRenderedPageBreak/>
        <w:t>Kinome trees (PTK + STK) T1-96 v T2-97</w:t>
      </w:r>
    </w:p>
    <w:p w14:paraId="1DDF2A97" w14:textId="333C3B3E" w:rsidR="00026F35" w:rsidRDefault="00026F35" w:rsidP="00026F35">
      <w:pPr>
        <w:rPr>
          <w:b/>
          <w:bCs/>
          <w:sz w:val="16"/>
          <w:szCs w:val="16"/>
        </w:rPr>
      </w:pPr>
      <w:r w:rsidRPr="00026F35">
        <w:rPr>
          <w:b/>
          <w:bCs/>
          <w:noProof/>
        </w:rPr>
        <w:drawing>
          <wp:inline distT="0" distB="0" distL="0" distR="0" wp14:anchorId="28B981C2" wp14:editId="2F00E8D8">
            <wp:extent cx="5461200" cy="3960000"/>
            <wp:effectExtent l="0" t="0" r="0" b="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96DAC541-7B7A-43D3-8B79-37D633B846F1}">
                          <asvg:svgBlip xmlns:asvg="http://schemas.microsoft.com/office/drawing/2016/SVG/main" r:embed="rId35"/>
                        </a:ext>
                      </a:extLst>
                    </a:blip>
                    <a:srcRect r="9697" b="34527"/>
                    <a:stretch/>
                  </pic:blipFill>
                  <pic:spPr bwMode="auto">
                    <a:xfrm>
                      <a:off x="0" y="0"/>
                      <a:ext cx="5461200" cy="3960000"/>
                    </a:xfrm>
                    <a:prstGeom prst="rect">
                      <a:avLst/>
                    </a:prstGeom>
                    <a:ln>
                      <a:noFill/>
                    </a:ln>
                    <a:extLst>
                      <a:ext uri="{53640926-AAD7-44D8-BBD7-CCE9431645EC}">
                        <a14:shadowObscured xmlns:a14="http://schemas.microsoft.com/office/drawing/2010/main"/>
                      </a:ext>
                    </a:extLst>
                  </pic:spPr>
                </pic:pic>
              </a:graphicData>
            </a:graphic>
          </wp:inline>
        </w:drawing>
      </w:r>
    </w:p>
    <w:p w14:paraId="58622B56" w14:textId="0D066565" w:rsidR="001C5446" w:rsidRDefault="001C5446" w:rsidP="001C5446">
      <w:pPr>
        <w:pStyle w:val="BodyText"/>
        <w:jc w:val="both"/>
        <w:rPr>
          <w:sz w:val="16"/>
          <w:szCs w:val="16"/>
        </w:rPr>
      </w:pPr>
      <w:r>
        <w:rPr>
          <w:b/>
          <w:bCs/>
          <w:sz w:val="16"/>
          <w:szCs w:val="16"/>
        </w:rPr>
        <w:t xml:space="preserve">Kinome trees: </w:t>
      </w:r>
      <w:r>
        <w:rPr>
          <w:sz w:val="16"/>
          <w:szCs w:val="16"/>
        </w:rPr>
        <w:t>Top predicted differentially active kinases are represented on the phylogenetic tree of the human protein kinase family. The size of the dots indicates the total kinase score and the color denotes the kinase statistic.</w:t>
      </w:r>
      <w:r w:rsidRPr="005A59BE">
        <w:rPr>
          <w:sz w:val="16"/>
          <w:szCs w:val="16"/>
        </w:rPr>
        <w:t xml:space="preserve"> Kinases that are less active than the average kinase activity are shown in blue, kinases that are more active are shown in red.</w:t>
      </w:r>
    </w:p>
    <w:p w14:paraId="5901013F" w14:textId="77777777" w:rsidR="001C5446" w:rsidRPr="001C5446" w:rsidRDefault="001C5446">
      <w:pPr>
        <w:rPr>
          <w:b/>
          <w:bCs/>
        </w:rPr>
      </w:pPr>
    </w:p>
    <w:p w14:paraId="3A1CCFD8" w14:textId="77777777" w:rsidR="001C5446" w:rsidRDefault="001C5446">
      <w:pPr>
        <w:rPr>
          <w:b/>
        </w:rPr>
      </w:pPr>
      <w:r>
        <w:rPr>
          <w:b/>
        </w:rPr>
        <w:br w:type="page"/>
      </w:r>
    </w:p>
    <w:p w14:paraId="65047443" w14:textId="77777777" w:rsidR="000057BE" w:rsidRDefault="000057BE" w:rsidP="000057BE">
      <w:r w:rsidRPr="00D40AE1">
        <w:rPr>
          <w:b/>
        </w:rPr>
        <w:lastRenderedPageBreak/>
        <w:t>Kinase Score Table (PTK</w:t>
      </w:r>
      <w:r>
        <w:rPr>
          <w:b/>
        </w:rPr>
        <w:t xml:space="preserve"> + STK</w:t>
      </w:r>
      <w:r w:rsidRPr="00D40AE1">
        <w:rPr>
          <w:b/>
        </w:rPr>
        <w:t xml:space="preserve">) </w:t>
      </w:r>
      <w:r>
        <w:rPr>
          <w:b/>
        </w:rPr>
        <w:t>of T1-96 vs Control-WT</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7E0" w:firstRow="1" w:lastRow="1" w:firstColumn="1" w:lastColumn="1" w:noHBand="1" w:noVBand="1"/>
      </w:tblPr>
      <w:tblGrid>
        <w:gridCol w:w="755"/>
        <w:gridCol w:w="1449"/>
        <w:gridCol w:w="1222"/>
        <w:gridCol w:w="1402"/>
        <w:gridCol w:w="1570"/>
        <w:gridCol w:w="1222"/>
        <w:gridCol w:w="1402"/>
      </w:tblGrid>
      <w:tr w:rsidR="000057BE" w:rsidRPr="00D40AE1" w14:paraId="247221D0" w14:textId="77777777" w:rsidTr="00DD3C38">
        <w:tc>
          <w:tcPr>
            <w:tcW w:w="0" w:type="auto"/>
            <w:tcBorders>
              <w:bottom w:val="single" w:sz="4" w:space="0" w:color="auto"/>
              <w:right w:val="single" w:sz="4" w:space="0" w:color="auto"/>
            </w:tcBorders>
          </w:tcPr>
          <w:p w14:paraId="76ED1EE1" w14:textId="77777777" w:rsidR="000057BE" w:rsidRPr="00D4602E" w:rsidRDefault="000057BE" w:rsidP="00DD3C38">
            <w:pPr>
              <w:pStyle w:val="Compact"/>
              <w:rPr>
                <w:b/>
              </w:rPr>
            </w:pPr>
          </w:p>
        </w:tc>
        <w:tc>
          <w:tcPr>
            <w:tcW w:w="0" w:type="auto"/>
            <w:gridSpan w:val="3"/>
            <w:tcBorders>
              <w:left w:val="single" w:sz="4" w:space="0" w:color="auto"/>
              <w:bottom w:val="single" w:sz="4" w:space="0" w:color="auto"/>
              <w:right w:val="single" w:sz="4" w:space="0" w:color="auto"/>
            </w:tcBorders>
            <w:vAlign w:val="center"/>
          </w:tcPr>
          <w:p w14:paraId="01C69733" w14:textId="77777777" w:rsidR="000057BE" w:rsidRPr="005B388F" w:rsidRDefault="000057BE" w:rsidP="00DD3C38">
            <w:pPr>
              <w:pStyle w:val="Compact"/>
              <w:jc w:val="center"/>
              <w:rPr>
                <w:b/>
                <w:bCs/>
              </w:rPr>
            </w:pPr>
            <w:r>
              <w:rPr>
                <w:b/>
                <w:bCs/>
              </w:rPr>
              <w:t>PTK</w:t>
            </w:r>
          </w:p>
        </w:tc>
        <w:tc>
          <w:tcPr>
            <w:tcW w:w="0" w:type="auto"/>
            <w:gridSpan w:val="3"/>
            <w:tcBorders>
              <w:left w:val="single" w:sz="4" w:space="0" w:color="auto"/>
              <w:bottom w:val="single" w:sz="4" w:space="0" w:color="auto"/>
              <w:right w:val="single" w:sz="4" w:space="0" w:color="auto"/>
            </w:tcBorders>
            <w:vAlign w:val="center"/>
          </w:tcPr>
          <w:p w14:paraId="3AA343F0" w14:textId="77777777" w:rsidR="000057BE" w:rsidRPr="005B388F" w:rsidRDefault="000057BE" w:rsidP="00DD3C38">
            <w:pPr>
              <w:pStyle w:val="Compact"/>
              <w:jc w:val="center"/>
              <w:rPr>
                <w:b/>
                <w:bCs/>
              </w:rPr>
            </w:pPr>
            <w:r>
              <w:rPr>
                <w:b/>
                <w:bCs/>
              </w:rPr>
              <w:t>STK</w:t>
            </w:r>
          </w:p>
        </w:tc>
      </w:tr>
      <w:tr w:rsidR="000057BE" w:rsidRPr="00D40AE1" w14:paraId="0CB8B701" w14:textId="77777777" w:rsidTr="00DD3C38">
        <w:tc>
          <w:tcPr>
            <w:tcW w:w="0" w:type="auto"/>
            <w:tcBorders>
              <w:top w:val="single" w:sz="4" w:space="0" w:color="auto"/>
              <w:bottom w:val="single" w:sz="4" w:space="0" w:color="auto"/>
              <w:right w:val="single" w:sz="4" w:space="0" w:color="auto"/>
            </w:tcBorders>
            <w:vAlign w:val="bottom"/>
          </w:tcPr>
          <w:p w14:paraId="4987E7F4" w14:textId="77777777" w:rsidR="000057BE" w:rsidRPr="005B388F" w:rsidRDefault="000057BE" w:rsidP="00DD3C38">
            <w:pPr>
              <w:pStyle w:val="Compact"/>
              <w:rPr>
                <w:b/>
                <w:bCs/>
              </w:rPr>
            </w:pPr>
            <w:r w:rsidRPr="005B388F">
              <w:rPr>
                <w:b/>
                <w:bCs/>
              </w:rPr>
              <w:t>Rank</w:t>
            </w:r>
          </w:p>
        </w:tc>
        <w:tc>
          <w:tcPr>
            <w:tcW w:w="0" w:type="auto"/>
            <w:tcBorders>
              <w:top w:val="single" w:sz="4" w:space="0" w:color="auto"/>
              <w:left w:val="single" w:sz="4" w:space="0" w:color="auto"/>
              <w:bottom w:val="single" w:sz="4" w:space="0" w:color="auto"/>
            </w:tcBorders>
            <w:vAlign w:val="bottom"/>
          </w:tcPr>
          <w:p w14:paraId="7DDA48BD" w14:textId="77777777" w:rsidR="000057BE" w:rsidRPr="005B388F" w:rsidRDefault="000057BE" w:rsidP="00DD3C38">
            <w:pPr>
              <w:pStyle w:val="Compact"/>
              <w:rPr>
                <w:b/>
                <w:bCs/>
              </w:rPr>
            </w:pPr>
            <w:r w:rsidRPr="005B388F">
              <w:rPr>
                <w:b/>
                <w:bCs/>
              </w:rPr>
              <w:t>Kinase</w:t>
            </w:r>
            <w:r>
              <w:rPr>
                <w:b/>
                <w:bCs/>
              </w:rPr>
              <w:t xml:space="preserve"> </w:t>
            </w:r>
            <w:r w:rsidRPr="005B388F">
              <w:rPr>
                <w:b/>
                <w:bCs/>
              </w:rPr>
              <w:t>Name</w:t>
            </w:r>
          </w:p>
        </w:tc>
        <w:tc>
          <w:tcPr>
            <w:tcW w:w="0" w:type="auto"/>
            <w:tcBorders>
              <w:top w:val="single" w:sz="4" w:space="0" w:color="auto"/>
              <w:bottom w:val="single" w:sz="4" w:space="0" w:color="auto"/>
            </w:tcBorders>
            <w:vAlign w:val="bottom"/>
          </w:tcPr>
          <w:p w14:paraId="3A257757" w14:textId="77777777" w:rsidR="000057BE" w:rsidRPr="005B388F" w:rsidRDefault="000057BE" w:rsidP="00DD3C38">
            <w:pPr>
              <w:pStyle w:val="Compact"/>
              <w:rPr>
                <w:b/>
                <w:bCs/>
              </w:rPr>
            </w:pPr>
            <w:r w:rsidRPr="005B388F">
              <w:rPr>
                <w:b/>
                <w:bCs/>
              </w:rPr>
              <w:t xml:space="preserve">Kinase </w:t>
            </w:r>
            <w:r>
              <w:rPr>
                <w:b/>
                <w:bCs/>
              </w:rPr>
              <w:t>S</w:t>
            </w:r>
            <w:r w:rsidRPr="005B388F">
              <w:rPr>
                <w:b/>
                <w:bCs/>
              </w:rPr>
              <w:t>core</w:t>
            </w:r>
          </w:p>
        </w:tc>
        <w:tc>
          <w:tcPr>
            <w:tcW w:w="0" w:type="auto"/>
            <w:tcBorders>
              <w:top w:val="single" w:sz="4" w:space="0" w:color="auto"/>
              <w:bottom w:val="single" w:sz="4" w:space="0" w:color="auto"/>
              <w:right w:val="single" w:sz="4" w:space="0" w:color="auto"/>
            </w:tcBorders>
            <w:vAlign w:val="bottom"/>
          </w:tcPr>
          <w:p w14:paraId="4A602809" w14:textId="77777777" w:rsidR="000057BE" w:rsidRPr="005B388F" w:rsidRDefault="000057BE" w:rsidP="00DD3C38">
            <w:pPr>
              <w:pStyle w:val="Compact"/>
              <w:rPr>
                <w:b/>
                <w:bCs/>
              </w:rPr>
            </w:pPr>
            <w:r w:rsidRPr="005B388F">
              <w:rPr>
                <w:b/>
                <w:bCs/>
              </w:rPr>
              <w:t>Kinase Statistic</w:t>
            </w:r>
          </w:p>
        </w:tc>
        <w:tc>
          <w:tcPr>
            <w:tcW w:w="0" w:type="auto"/>
            <w:tcBorders>
              <w:top w:val="single" w:sz="4" w:space="0" w:color="auto"/>
              <w:left w:val="single" w:sz="4" w:space="0" w:color="auto"/>
              <w:bottom w:val="single" w:sz="4" w:space="0" w:color="auto"/>
            </w:tcBorders>
            <w:vAlign w:val="bottom"/>
          </w:tcPr>
          <w:p w14:paraId="65ECBC88" w14:textId="77777777" w:rsidR="000057BE" w:rsidRPr="005B388F" w:rsidRDefault="000057BE" w:rsidP="00DD3C38">
            <w:pPr>
              <w:pStyle w:val="Compact"/>
              <w:rPr>
                <w:b/>
                <w:bCs/>
              </w:rPr>
            </w:pPr>
            <w:r w:rsidRPr="005B388F">
              <w:rPr>
                <w:b/>
                <w:bCs/>
              </w:rPr>
              <w:t>Kinase Name</w:t>
            </w:r>
          </w:p>
        </w:tc>
        <w:tc>
          <w:tcPr>
            <w:tcW w:w="0" w:type="auto"/>
            <w:tcBorders>
              <w:top w:val="single" w:sz="4" w:space="0" w:color="auto"/>
              <w:bottom w:val="single" w:sz="4" w:space="0" w:color="auto"/>
            </w:tcBorders>
            <w:vAlign w:val="bottom"/>
          </w:tcPr>
          <w:p w14:paraId="46099063" w14:textId="77777777" w:rsidR="000057BE" w:rsidRPr="005B388F" w:rsidRDefault="000057BE" w:rsidP="00DD3C38">
            <w:pPr>
              <w:pStyle w:val="Compact"/>
              <w:rPr>
                <w:b/>
                <w:bCs/>
              </w:rPr>
            </w:pPr>
            <w:r w:rsidRPr="005B388F">
              <w:rPr>
                <w:b/>
                <w:bCs/>
              </w:rPr>
              <w:t>Kinase Score</w:t>
            </w:r>
          </w:p>
        </w:tc>
        <w:tc>
          <w:tcPr>
            <w:tcW w:w="0" w:type="auto"/>
            <w:tcBorders>
              <w:top w:val="single" w:sz="4" w:space="0" w:color="auto"/>
              <w:bottom w:val="single" w:sz="4" w:space="0" w:color="auto"/>
              <w:right w:val="single" w:sz="4" w:space="0" w:color="auto"/>
            </w:tcBorders>
            <w:vAlign w:val="bottom"/>
          </w:tcPr>
          <w:p w14:paraId="77F4FDC7" w14:textId="77777777" w:rsidR="000057BE" w:rsidRPr="005B388F" w:rsidRDefault="000057BE" w:rsidP="00DD3C38">
            <w:pPr>
              <w:pStyle w:val="Compact"/>
              <w:rPr>
                <w:b/>
                <w:bCs/>
              </w:rPr>
            </w:pPr>
            <w:r w:rsidRPr="005B388F">
              <w:rPr>
                <w:b/>
                <w:bCs/>
              </w:rPr>
              <w:t>Kinase Statistic</w:t>
            </w:r>
          </w:p>
        </w:tc>
      </w:tr>
      <w:tr w:rsidR="000057BE" w:rsidRPr="00D40AE1" w14:paraId="71DCA859" w14:textId="77777777" w:rsidTr="00DD3C38">
        <w:tc>
          <w:tcPr>
            <w:tcW w:w="0" w:type="auto"/>
            <w:tcBorders>
              <w:top w:val="single" w:sz="4" w:space="0" w:color="auto"/>
              <w:right w:val="single" w:sz="4" w:space="0" w:color="auto"/>
            </w:tcBorders>
          </w:tcPr>
          <w:p w14:paraId="255150A5" w14:textId="77777777" w:rsidR="000057BE" w:rsidRPr="00D40AE1" w:rsidRDefault="000057BE" w:rsidP="000057BE">
            <w:pPr>
              <w:pStyle w:val="Compact"/>
            </w:pPr>
            <w:r w:rsidRPr="00D40AE1">
              <w:t>1</w:t>
            </w:r>
          </w:p>
        </w:tc>
        <w:tc>
          <w:tcPr>
            <w:tcW w:w="0" w:type="auto"/>
            <w:tcBorders>
              <w:top w:val="single" w:sz="4" w:space="0" w:color="auto"/>
              <w:left w:val="single" w:sz="4" w:space="0" w:color="auto"/>
            </w:tcBorders>
          </w:tcPr>
          <w:p w14:paraId="3B8F9505" w14:textId="5B534286" w:rsidR="000057BE" w:rsidRPr="00D40AE1" w:rsidRDefault="000057BE" w:rsidP="000057BE">
            <w:pPr>
              <w:pStyle w:val="Compact"/>
            </w:pPr>
            <w:r>
              <w:t>Lyn</w:t>
            </w:r>
          </w:p>
        </w:tc>
        <w:tc>
          <w:tcPr>
            <w:tcW w:w="0" w:type="auto"/>
            <w:tcBorders>
              <w:top w:val="single" w:sz="4" w:space="0" w:color="auto"/>
            </w:tcBorders>
          </w:tcPr>
          <w:p w14:paraId="0E54BACF" w14:textId="43D1A47F" w:rsidR="000057BE" w:rsidRPr="00D40AE1" w:rsidRDefault="000057BE" w:rsidP="000057BE">
            <w:pPr>
              <w:pStyle w:val="Compact"/>
            </w:pPr>
            <w:r>
              <w:t>4.14</w:t>
            </w:r>
          </w:p>
        </w:tc>
        <w:tc>
          <w:tcPr>
            <w:tcW w:w="0" w:type="auto"/>
            <w:tcBorders>
              <w:top w:val="single" w:sz="4" w:space="0" w:color="auto"/>
              <w:right w:val="single" w:sz="4" w:space="0" w:color="auto"/>
            </w:tcBorders>
          </w:tcPr>
          <w:p w14:paraId="638F5071" w14:textId="135C23AD" w:rsidR="000057BE" w:rsidRPr="00D40AE1" w:rsidRDefault="000057BE" w:rsidP="000057BE">
            <w:pPr>
              <w:pStyle w:val="Compact"/>
            </w:pPr>
            <w:r>
              <w:t>-0.63</w:t>
            </w:r>
          </w:p>
        </w:tc>
        <w:tc>
          <w:tcPr>
            <w:tcW w:w="0" w:type="auto"/>
            <w:tcBorders>
              <w:top w:val="single" w:sz="4" w:space="0" w:color="auto"/>
              <w:left w:val="single" w:sz="4" w:space="0" w:color="auto"/>
            </w:tcBorders>
          </w:tcPr>
          <w:p w14:paraId="0C0DF691" w14:textId="31741F97" w:rsidR="000057BE" w:rsidRPr="00D40AE1" w:rsidRDefault="000057BE" w:rsidP="000057BE">
            <w:pPr>
              <w:pStyle w:val="Compact"/>
            </w:pPr>
            <w:r>
              <w:t>ADCK3</w:t>
            </w:r>
          </w:p>
        </w:tc>
        <w:tc>
          <w:tcPr>
            <w:tcW w:w="0" w:type="auto"/>
            <w:tcBorders>
              <w:top w:val="single" w:sz="4" w:space="0" w:color="auto"/>
            </w:tcBorders>
          </w:tcPr>
          <w:p w14:paraId="0EB8C14A" w14:textId="684AC8F5" w:rsidR="000057BE" w:rsidRPr="00D40AE1" w:rsidRDefault="000057BE" w:rsidP="000057BE">
            <w:pPr>
              <w:pStyle w:val="Compact"/>
            </w:pPr>
            <w:r>
              <w:t>4.22</w:t>
            </w:r>
          </w:p>
        </w:tc>
        <w:tc>
          <w:tcPr>
            <w:tcW w:w="0" w:type="auto"/>
            <w:tcBorders>
              <w:top w:val="single" w:sz="4" w:space="0" w:color="auto"/>
              <w:right w:val="single" w:sz="4" w:space="0" w:color="auto"/>
            </w:tcBorders>
          </w:tcPr>
          <w:p w14:paraId="60DBF897" w14:textId="2D348B5C" w:rsidR="000057BE" w:rsidRPr="00D40AE1" w:rsidRDefault="000057BE" w:rsidP="000057BE">
            <w:pPr>
              <w:pStyle w:val="Compact"/>
            </w:pPr>
            <w:r>
              <w:t>-1.32</w:t>
            </w:r>
          </w:p>
        </w:tc>
      </w:tr>
      <w:tr w:rsidR="000057BE" w:rsidRPr="00D40AE1" w14:paraId="3CA110D6" w14:textId="77777777" w:rsidTr="00DD3C38">
        <w:tc>
          <w:tcPr>
            <w:tcW w:w="0" w:type="auto"/>
            <w:tcBorders>
              <w:right w:val="single" w:sz="4" w:space="0" w:color="auto"/>
            </w:tcBorders>
          </w:tcPr>
          <w:p w14:paraId="393342F6" w14:textId="77777777" w:rsidR="000057BE" w:rsidRPr="00D40AE1" w:rsidRDefault="000057BE" w:rsidP="000057BE">
            <w:pPr>
              <w:pStyle w:val="Compact"/>
            </w:pPr>
            <w:r w:rsidRPr="00D40AE1">
              <w:t>2</w:t>
            </w:r>
          </w:p>
        </w:tc>
        <w:tc>
          <w:tcPr>
            <w:tcW w:w="0" w:type="auto"/>
            <w:tcBorders>
              <w:left w:val="single" w:sz="4" w:space="0" w:color="auto"/>
            </w:tcBorders>
          </w:tcPr>
          <w:p w14:paraId="7E9CAF1B" w14:textId="0AF2F29C" w:rsidR="000057BE" w:rsidRPr="00D40AE1" w:rsidRDefault="000057BE" w:rsidP="000057BE">
            <w:pPr>
              <w:pStyle w:val="Compact"/>
            </w:pPr>
            <w:r>
              <w:t>InSR</w:t>
            </w:r>
          </w:p>
        </w:tc>
        <w:tc>
          <w:tcPr>
            <w:tcW w:w="0" w:type="auto"/>
          </w:tcPr>
          <w:p w14:paraId="5BF6938C" w14:textId="5872883D" w:rsidR="000057BE" w:rsidRPr="00D40AE1" w:rsidRDefault="000057BE" w:rsidP="000057BE">
            <w:pPr>
              <w:pStyle w:val="Compact"/>
            </w:pPr>
            <w:r>
              <w:t>3.11</w:t>
            </w:r>
          </w:p>
        </w:tc>
        <w:tc>
          <w:tcPr>
            <w:tcW w:w="0" w:type="auto"/>
            <w:tcBorders>
              <w:right w:val="single" w:sz="4" w:space="0" w:color="auto"/>
            </w:tcBorders>
          </w:tcPr>
          <w:p w14:paraId="1D873BB3" w14:textId="30436674" w:rsidR="000057BE" w:rsidRPr="00D40AE1" w:rsidRDefault="000057BE" w:rsidP="000057BE">
            <w:pPr>
              <w:pStyle w:val="Compact"/>
            </w:pPr>
            <w:r>
              <w:t>-0.48</w:t>
            </w:r>
          </w:p>
        </w:tc>
        <w:tc>
          <w:tcPr>
            <w:tcW w:w="0" w:type="auto"/>
            <w:tcBorders>
              <w:left w:val="single" w:sz="4" w:space="0" w:color="auto"/>
            </w:tcBorders>
          </w:tcPr>
          <w:p w14:paraId="680A13B2" w14:textId="62F6571E" w:rsidR="000057BE" w:rsidRPr="00D40AE1" w:rsidRDefault="000057BE" w:rsidP="000057BE">
            <w:pPr>
              <w:pStyle w:val="Compact"/>
            </w:pPr>
            <w:r>
              <w:t>PKA[alpha]</w:t>
            </w:r>
          </w:p>
        </w:tc>
        <w:tc>
          <w:tcPr>
            <w:tcW w:w="0" w:type="auto"/>
          </w:tcPr>
          <w:p w14:paraId="65A2936A" w14:textId="00FA0B01" w:rsidR="000057BE" w:rsidRPr="00D40AE1" w:rsidRDefault="000057BE" w:rsidP="000057BE">
            <w:pPr>
              <w:pStyle w:val="Compact"/>
            </w:pPr>
            <w:r>
              <w:t>3.92</w:t>
            </w:r>
          </w:p>
        </w:tc>
        <w:tc>
          <w:tcPr>
            <w:tcW w:w="0" w:type="auto"/>
            <w:tcBorders>
              <w:right w:val="single" w:sz="4" w:space="0" w:color="auto"/>
            </w:tcBorders>
          </w:tcPr>
          <w:p w14:paraId="28FE3E19" w14:textId="6B42F8FB" w:rsidR="000057BE" w:rsidRPr="00D40AE1" w:rsidRDefault="000057BE" w:rsidP="000057BE">
            <w:pPr>
              <w:pStyle w:val="Compact"/>
            </w:pPr>
            <w:r>
              <w:t>0.28</w:t>
            </w:r>
          </w:p>
        </w:tc>
      </w:tr>
      <w:tr w:rsidR="000057BE" w:rsidRPr="00D40AE1" w14:paraId="714994DA" w14:textId="77777777" w:rsidTr="00DD3C38">
        <w:tc>
          <w:tcPr>
            <w:tcW w:w="0" w:type="auto"/>
            <w:tcBorders>
              <w:right w:val="single" w:sz="4" w:space="0" w:color="auto"/>
            </w:tcBorders>
          </w:tcPr>
          <w:p w14:paraId="0A0FADB9" w14:textId="77777777" w:rsidR="000057BE" w:rsidRPr="00D40AE1" w:rsidRDefault="000057BE" w:rsidP="000057BE">
            <w:pPr>
              <w:pStyle w:val="Compact"/>
            </w:pPr>
            <w:r w:rsidRPr="00D40AE1">
              <w:t>3</w:t>
            </w:r>
          </w:p>
        </w:tc>
        <w:tc>
          <w:tcPr>
            <w:tcW w:w="0" w:type="auto"/>
            <w:tcBorders>
              <w:left w:val="single" w:sz="4" w:space="0" w:color="auto"/>
            </w:tcBorders>
          </w:tcPr>
          <w:p w14:paraId="16884CBB" w14:textId="33655124" w:rsidR="000057BE" w:rsidRPr="00D40AE1" w:rsidRDefault="000057BE" w:rsidP="000057BE">
            <w:pPr>
              <w:pStyle w:val="Compact"/>
            </w:pPr>
            <w:r>
              <w:t>LTK</w:t>
            </w:r>
          </w:p>
        </w:tc>
        <w:tc>
          <w:tcPr>
            <w:tcW w:w="0" w:type="auto"/>
          </w:tcPr>
          <w:p w14:paraId="05F45018" w14:textId="3AD459C3" w:rsidR="000057BE" w:rsidRPr="00D40AE1" w:rsidRDefault="000057BE" w:rsidP="000057BE">
            <w:pPr>
              <w:pStyle w:val="Compact"/>
            </w:pPr>
            <w:r>
              <w:t>2.53</w:t>
            </w:r>
          </w:p>
        </w:tc>
        <w:tc>
          <w:tcPr>
            <w:tcW w:w="0" w:type="auto"/>
            <w:tcBorders>
              <w:right w:val="single" w:sz="4" w:space="0" w:color="auto"/>
            </w:tcBorders>
          </w:tcPr>
          <w:p w14:paraId="08B15801" w14:textId="13D8436A" w:rsidR="000057BE" w:rsidRPr="00D40AE1" w:rsidRDefault="000057BE" w:rsidP="000057BE">
            <w:pPr>
              <w:pStyle w:val="Compact"/>
            </w:pPr>
            <w:r>
              <w:t>-0.48</w:t>
            </w:r>
          </w:p>
        </w:tc>
        <w:tc>
          <w:tcPr>
            <w:tcW w:w="0" w:type="auto"/>
            <w:tcBorders>
              <w:left w:val="single" w:sz="4" w:space="0" w:color="auto"/>
            </w:tcBorders>
          </w:tcPr>
          <w:p w14:paraId="1689C315" w14:textId="3060F9DA" w:rsidR="000057BE" w:rsidRPr="00D40AE1" w:rsidRDefault="000057BE" w:rsidP="000057BE">
            <w:pPr>
              <w:pStyle w:val="Compact"/>
            </w:pPr>
            <w:r>
              <w:t>PKG2</w:t>
            </w:r>
          </w:p>
        </w:tc>
        <w:tc>
          <w:tcPr>
            <w:tcW w:w="0" w:type="auto"/>
          </w:tcPr>
          <w:p w14:paraId="3E0DB041" w14:textId="128E13A6" w:rsidR="000057BE" w:rsidRPr="00D40AE1" w:rsidRDefault="000057BE" w:rsidP="000057BE">
            <w:pPr>
              <w:pStyle w:val="Compact"/>
            </w:pPr>
            <w:r>
              <w:t>3.92</w:t>
            </w:r>
          </w:p>
        </w:tc>
        <w:tc>
          <w:tcPr>
            <w:tcW w:w="0" w:type="auto"/>
            <w:tcBorders>
              <w:right w:val="single" w:sz="4" w:space="0" w:color="auto"/>
            </w:tcBorders>
          </w:tcPr>
          <w:p w14:paraId="2E2F8D39" w14:textId="30ACA002" w:rsidR="000057BE" w:rsidRPr="00D40AE1" w:rsidRDefault="000057BE" w:rsidP="000057BE">
            <w:pPr>
              <w:pStyle w:val="Compact"/>
            </w:pPr>
            <w:r>
              <w:t>0.43</w:t>
            </w:r>
          </w:p>
        </w:tc>
      </w:tr>
      <w:tr w:rsidR="000057BE" w:rsidRPr="00D40AE1" w14:paraId="0090582D" w14:textId="77777777" w:rsidTr="00DD3C38">
        <w:tc>
          <w:tcPr>
            <w:tcW w:w="0" w:type="auto"/>
            <w:tcBorders>
              <w:right w:val="single" w:sz="4" w:space="0" w:color="auto"/>
            </w:tcBorders>
          </w:tcPr>
          <w:p w14:paraId="2EE06489" w14:textId="77777777" w:rsidR="000057BE" w:rsidRPr="00D40AE1" w:rsidRDefault="000057BE" w:rsidP="000057BE">
            <w:pPr>
              <w:pStyle w:val="Compact"/>
            </w:pPr>
            <w:r w:rsidRPr="00D40AE1">
              <w:t>4</w:t>
            </w:r>
          </w:p>
        </w:tc>
        <w:tc>
          <w:tcPr>
            <w:tcW w:w="0" w:type="auto"/>
            <w:tcBorders>
              <w:left w:val="single" w:sz="4" w:space="0" w:color="auto"/>
            </w:tcBorders>
          </w:tcPr>
          <w:p w14:paraId="717DA0A0" w14:textId="6F2CC340" w:rsidR="000057BE" w:rsidRPr="00D40AE1" w:rsidRDefault="000057BE" w:rsidP="000057BE">
            <w:pPr>
              <w:pStyle w:val="Compact"/>
            </w:pPr>
            <w:r>
              <w:t>FmS/CSFR</w:t>
            </w:r>
          </w:p>
        </w:tc>
        <w:tc>
          <w:tcPr>
            <w:tcW w:w="0" w:type="auto"/>
          </w:tcPr>
          <w:p w14:paraId="7B88178D" w14:textId="1C529280" w:rsidR="000057BE" w:rsidRPr="00D40AE1" w:rsidRDefault="000057BE" w:rsidP="000057BE">
            <w:pPr>
              <w:pStyle w:val="Compact"/>
            </w:pPr>
            <w:r>
              <w:t>2.32</w:t>
            </w:r>
          </w:p>
        </w:tc>
        <w:tc>
          <w:tcPr>
            <w:tcW w:w="0" w:type="auto"/>
            <w:tcBorders>
              <w:right w:val="single" w:sz="4" w:space="0" w:color="auto"/>
            </w:tcBorders>
          </w:tcPr>
          <w:p w14:paraId="2EFC7F20" w14:textId="51390E16" w:rsidR="000057BE" w:rsidRPr="00D40AE1" w:rsidRDefault="000057BE" w:rsidP="000057BE">
            <w:pPr>
              <w:pStyle w:val="Compact"/>
            </w:pPr>
            <w:r>
              <w:t>0.54</w:t>
            </w:r>
          </w:p>
        </w:tc>
        <w:tc>
          <w:tcPr>
            <w:tcW w:w="0" w:type="auto"/>
            <w:tcBorders>
              <w:left w:val="single" w:sz="4" w:space="0" w:color="auto"/>
            </w:tcBorders>
          </w:tcPr>
          <w:p w14:paraId="27A5AEB1" w14:textId="69235DC8" w:rsidR="000057BE" w:rsidRPr="00D40AE1" w:rsidRDefault="000057BE" w:rsidP="000057BE">
            <w:pPr>
              <w:pStyle w:val="Compact"/>
            </w:pPr>
            <w:r>
              <w:t>CDK9</w:t>
            </w:r>
          </w:p>
        </w:tc>
        <w:tc>
          <w:tcPr>
            <w:tcW w:w="0" w:type="auto"/>
          </w:tcPr>
          <w:p w14:paraId="1A2B7B65" w14:textId="62B40CDF" w:rsidR="000057BE" w:rsidRPr="00D40AE1" w:rsidRDefault="000057BE" w:rsidP="000057BE">
            <w:pPr>
              <w:pStyle w:val="Compact"/>
            </w:pPr>
            <w:r>
              <w:t>3.62</w:t>
            </w:r>
          </w:p>
        </w:tc>
        <w:tc>
          <w:tcPr>
            <w:tcW w:w="0" w:type="auto"/>
            <w:tcBorders>
              <w:right w:val="single" w:sz="4" w:space="0" w:color="auto"/>
            </w:tcBorders>
          </w:tcPr>
          <w:p w14:paraId="112982EC" w14:textId="3DD128E1" w:rsidR="000057BE" w:rsidRPr="00D40AE1" w:rsidRDefault="000057BE" w:rsidP="000057BE">
            <w:pPr>
              <w:pStyle w:val="Compact"/>
            </w:pPr>
            <w:r>
              <w:t>-0.96</w:t>
            </w:r>
          </w:p>
        </w:tc>
      </w:tr>
      <w:tr w:rsidR="000057BE" w:rsidRPr="00D40AE1" w14:paraId="012C97D6" w14:textId="77777777" w:rsidTr="00DD3C38">
        <w:tc>
          <w:tcPr>
            <w:tcW w:w="0" w:type="auto"/>
            <w:tcBorders>
              <w:right w:val="single" w:sz="4" w:space="0" w:color="auto"/>
            </w:tcBorders>
          </w:tcPr>
          <w:p w14:paraId="3C9371EB" w14:textId="77777777" w:rsidR="000057BE" w:rsidRPr="00D40AE1" w:rsidRDefault="000057BE" w:rsidP="000057BE">
            <w:pPr>
              <w:pStyle w:val="Compact"/>
            </w:pPr>
            <w:r w:rsidRPr="00D40AE1">
              <w:t>5</w:t>
            </w:r>
          </w:p>
        </w:tc>
        <w:tc>
          <w:tcPr>
            <w:tcW w:w="0" w:type="auto"/>
            <w:tcBorders>
              <w:left w:val="single" w:sz="4" w:space="0" w:color="auto"/>
            </w:tcBorders>
          </w:tcPr>
          <w:p w14:paraId="7F86075B" w14:textId="2F592D25" w:rsidR="000057BE" w:rsidRPr="00D40AE1" w:rsidRDefault="000057BE" w:rsidP="000057BE">
            <w:pPr>
              <w:pStyle w:val="Compact"/>
            </w:pPr>
            <w:r>
              <w:t>Arg</w:t>
            </w:r>
          </w:p>
        </w:tc>
        <w:tc>
          <w:tcPr>
            <w:tcW w:w="0" w:type="auto"/>
          </w:tcPr>
          <w:p w14:paraId="53D52232" w14:textId="3E10AF39" w:rsidR="000057BE" w:rsidRPr="00D40AE1" w:rsidRDefault="000057BE" w:rsidP="000057BE">
            <w:pPr>
              <w:pStyle w:val="Compact"/>
            </w:pPr>
            <w:r>
              <w:t>2.19</w:t>
            </w:r>
          </w:p>
        </w:tc>
        <w:tc>
          <w:tcPr>
            <w:tcW w:w="0" w:type="auto"/>
            <w:tcBorders>
              <w:right w:val="single" w:sz="4" w:space="0" w:color="auto"/>
            </w:tcBorders>
          </w:tcPr>
          <w:p w14:paraId="328DC6FC" w14:textId="3A483BD6" w:rsidR="000057BE" w:rsidRPr="00D40AE1" w:rsidRDefault="000057BE" w:rsidP="000057BE">
            <w:pPr>
              <w:pStyle w:val="Compact"/>
            </w:pPr>
            <w:r>
              <w:t>-0.17</w:t>
            </w:r>
          </w:p>
        </w:tc>
        <w:tc>
          <w:tcPr>
            <w:tcW w:w="0" w:type="auto"/>
            <w:tcBorders>
              <w:left w:val="single" w:sz="4" w:space="0" w:color="auto"/>
            </w:tcBorders>
          </w:tcPr>
          <w:p w14:paraId="04177DD4" w14:textId="2F34A15F" w:rsidR="000057BE" w:rsidRPr="00D40AE1" w:rsidRDefault="000057BE" w:rsidP="000057BE">
            <w:pPr>
              <w:pStyle w:val="Compact"/>
            </w:pPr>
            <w:r>
              <w:t>PKG1</w:t>
            </w:r>
          </w:p>
        </w:tc>
        <w:tc>
          <w:tcPr>
            <w:tcW w:w="0" w:type="auto"/>
          </w:tcPr>
          <w:p w14:paraId="1442DE0C" w14:textId="01D80738" w:rsidR="000057BE" w:rsidRPr="00D40AE1" w:rsidRDefault="000057BE" w:rsidP="000057BE">
            <w:pPr>
              <w:pStyle w:val="Compact"/>
            </w:pPr>
            <w:r>
              <w:t>3.49</w:t>
            </w:r>
          </w:p>
        </w:tc>
        <w:tc>
          <w:tcPr>
            <w:tcW w:w="0" w:type="auto"/>
            <w:tcBorders>
              <w:right w:val="single" w:sz="4" w:space="0" w:color="auto"/>
            </w:tcBorders>
          </w:tcPr>
          <w:p w14:paraId="644D3664" w14:textId="3AF43061" w:rsidR="000057BE" w:rsidRPr="00D40AE1" w:rsidRDefault="000057BE" w:rsidP="000057BE">
            <w:pPr>
              <w:pStyle w:val="Compact"/>
            </w:pPr>
            <w:r>
              <w:t>0.32</w:t>
            </w:r>
          </w:p>
        </w:tc>
      </w:tr>
      <w:tr w:rsidR="000057BE" w:rsidRPr="00D40AE1" w14:paraId="2E3C6392" w14:textId="77777777" w:rsidTr="00DD3C38">
        <w:tc>
          <w:tcPr>
            <w:tcW w:w="0" w:type="auto"/>
            <w:tcBorders>
              <w:right w:val="single" w:sz="4" w:space="0" w:color="auto"/>
            </w:tcBorders>
          </w:tcPr>
          <w:p w14:paraId="26C9A9BC" w14:textId="77777777" w:rsidR="000057BE" w:rsidRPr="00D40AE1" w:rsidRDefault="000057BE" w:rsidP="000057BE">
            <w:pPr>
              <w:pStyle w:val="Compact"/>
            </w:pPr>
            <w:r w:rsidRPr="00D40AE1">
              <w:t>6</w:t>
            </w:r>
          </w:p>
        </w:tc>
        <w:tc>
          <w:tcPr>
            <w:tcW w:w="0" w:type="auto"/>
            <w:tcBorders>
              <w:left w:val="single" w:sz="4" w:space="0" w:color="auto"/>
            </w:tcBorders>
          </w:tcPr>
          <w:p w14:paraId="21816598" w14:textId="3FC44180" w:rsidR="000057BE" w:rsidRPr="00D40AE1" w:rsidRDefault="000057BE" w:rsidP="000057BE">
            <w:pPr>
              <w:pStyle w:val="Compact"/>
            </w:pPr>
            <w:r>
              <w:t>CSK</w:t>
            </w:r>
          </w:p>
        </w:tc>
        <w:tc>
          <w:tcPr>
            <w:tcW w:w="0" w:type="auto"/>
          </w:tcPr>
          <w:p w14:paraId="7C234474" w14:textId="2B42F7B1" w:rsidR="000057BE" w:rsidRPr="00D40AE1" w:rsidRDefault="000057BE" w:rsidP="000057BE">
            <w:pPr>
              <w:pStyle w:val="Compact"/>
            </w:pPr>
            <w:r>
              <w:t>2.16</w:t>
            </w:r>
          </w:p>
        </w:tc>
        <w:tc>
          <w:tcPr>
            <w:tcW w:w="0" w:type="auto"/>
            <w:tcBorders>
              <w:right w:val="single" w:sz="4" w:space="0" w:color="auto"/>
            </w:tcBorders>
          </w:tcPr>
          <w:p w14:paraId="70062297" w14:textId="7E110DF8" w:rsidR="000057BE" w:rsidRPr="00D40AE1" w:rsidRDefault="000057BE" w:rsidP="000057BE">
            <w:pPr>
              <w:pStyle w:val="Compact"/>
            </w:pPr>
            <w:r>
              <w:t>0.16</w:t>
            </w:r>
          </w:p>
        </w:tc>
        <w:tc>
          <w:tcPr>
            <w:tcW w:w="0" w:type="auto"/>
            <w:tcBorders>
              <w:left w:val="single" w:sz="4" w:space="0" w:color="auto"/>
            </w:tcBorders>
          </w:tcPr>
          <w:p w14:paraId="3669FA9C" w14:textId="654BDE88" w:rsidR="000057BE" w:rsidRPr="00D40AE1" w:rsidRDefault="000057BE" w:rsidP="000057BE">
            <w:pPr>
              <w:pStyle w:val="Compact"/>
            </w:pPr>
            <w:r>
              <w:t>PRKX</w:t>
            </w:r>
          </w:p>
        </w:tc>
        <w:tc>
          <w:tcPr>
            <w:tcW w:w="0" w:type="auto"/>
          </w:tcPr>
          <w:p w14:paraId="1AC000F9" w14:textId="151100A7" w:rsidR="000057BE" w:rsidRPr="00D40AE1" w:rsidRDefault="000057BE" w:rsidP="000057BE">
            <w:pPr>
              <w:pStyle w:val="Compact"/>
            </w:pPr>
            <w:r>
              <w:t>3.16</w:t>
            </w:r>
          </w:p>
        </w:tc>
        <w:tc>
          <w:tcPr>
            <w:tcW w:w="0" w:type="auto"/>
            <w:tcBorders>
              <w:right w:val="single" w:sz="4" w:space="0" w:color="auto"/>
            </w:tcBorders>
          </w:tcPr>
          <w:p w14:paraId="52F2232D" w14:textId="2A8ABA4B" w:rsidR="000057BE" w:rsidRPr="00D40AE1" w:rsidRDefault="000057BE" w:rsidP="000057BE">
            <w:pPr>
              <w:pStyle w:val="Compact"/>
            </w:pPr>
            <w:r>
              <w:t>0.34</w:t>
            </w:r>
          </w:p>
        </w:tc>
      </w:tr>
      <w:tr w:rsidR="000057BE" w:rsidRPr="00D40AE1" w14:paraId="1F2D3AA0" w14:textId="77777777" w:rsidTr="00DD3C38">
        <w:tc>
          <w:tcPr>
            <w:tcW w:w="0" w:type="auto"/>
            <w:tcBorders>
              <w:right w:val="single" w:sz="4" w:space="0" w:color="auto"/>
            </w:tcBorders>
          </w:tcPr>
          <w:p w14:paraId="5DC492EE" w14:textId="77777777" w:rsidR="000057BE" w:rsidRPr="00D40AE1" w:rsidRDefault="000057BE" w:rsidP="000057BE">
            <w:pPr>
              <w:pStyle w:val="Compact"/>
            </w:pPr>
            <w:r w:rsidRPr="00D40AE1">
              <w:t>7</w:t>
            </w:r>
          </w:p>
        </w:tc>
        <w:tc>
          <w:tcPr>
            <w:tcW w:w="0" w:type="auto"/>
            <w:tcBorders>
              <w:left w:val="single" w:sz="4" w:space="0" w:color="auto"/>
            </w:tcBorders>
          </w:tcPr>
          <w:p w14:paraId="5945ABD2" w14:textId="30117465" w:rsidR="000057BE" w:rsidRPr="00D40AE1" w:rsidRDefault="000057BE" w:rsidP="000057BE">
            <w:pPr>
              <w:pStyle w:val="Compact"/>
            </w:pPr>
            <w:r>
              <w:t>IGF1R</w:t>
            </w:r>
          </w:p>
        </w:tc>
        <w:tc>
          <w:tcPr>
            <w:tcW w:w="0" w:type="auto"/>
          </w:tcPr>
          <w:p w14:paraId="60DD7EB0" w14:textId="4570F115" w:rsidR="000057BE" w:rsidRPr="00D40AE1" w:rsidRDefault="000057BE" w:rsidP="000057BE">
            <w:pPr>
              <w:pStyle w:val="Compact"/>
            </w:pPr>
            <w:r>
              <w:t>2.06</w:t>
            </w:r>
          </w:p>
        </w:tc>
        <w:tc>
          <w:tcPr>
            <w:tcW w:w="0" w:type="auto"/>
            <w:tcBorders>
              <w:right w:val="single" w:sz="4" w:space="0" w:color="auto"/>
            </w:tcBorders>
          </w:tcPr>
          <w:p w14:paraId="2C521941" w14:textId="05DE6F38" w:rsidR="000057BE" w:rsidRPr="00D40AE1" w:rsidRDefault="000057BE" w:rsidP="000057BE">
            <w:pPr>
              <w:pStyle w:val="Compact"/>
            </w:pPr>
            <w:r>
              <w:t>-0.38</w:t>
            </w:r>
          </w:p>
        </w:tc>
        <w:tc>
          <w:tcPr>
            <w:tcW w:w="0" w:type="auto"/>
            <w:tcBorders>
              <w:left w:val="single" w:sz="4" w:space="0" w:color="auto"/>
            </w:tcBorders>
          </w:tcPr>
          <w:p w14:paraId="649F9AFE" w14:textId="1CB536F8" w:rsidR="000057BE" w:rsidRPr="00D40AE1" w:rsidRDefault="000057BE" w:rsidP="000057BE">
            <w:pPr>
              <w:pStyle w:val="Compact"/>
            </w:pPr>
            <w:r>
              <w:t>p70S6K[beta]</w:t>
            </w:r>
          </w:p>
        </w:tc>
        <w:tc>
          <w:tcPr>
            <w:tcW w:w="0" w:type="auto"/>
          </w:tcPr>
          <w:p w14:paraId="5A09EDF2" w14:textId="051B8933" w:rsidR="000057BE" w:rsidRPr="00D40AE1" w:rsidRDefault="000057BE" w:rsidP="000057BE">
            <w:pPr>
              <w:pStyle w:val="Compact"/>
            </w:pPr>
            <w:r>
              <w:t>3.11</w:t>
            </w:r>
          </w:p>
        </w:tc>
        <w:tc>
          <w:tcPr>
            <w:tcW w:w="0" w:type="auto"/>
            <w:tcBorders>
              <w:right w:val="single" w:sz="4" w:space="0" w:color="auto"/>
            </w:tcBorders>
          </w:tcPr>
          <w:p w14:paraId="49FA376D" w14:textId="04897DEF" w:rsidR="000057BE" w:rsidRPr="00D40AE1" w:rsidRDefault="000057BE" w:rsidP="000057BE">
            <w:pPr>
              <w:pStyle w:val="Compact"/>
            </w:pPr>
            <w:r>
              <w:t>0.52</w:t>
            </w:r>
          </w:p>
        </w:tc>
      </w:tr>
      <w:tr w:rsidR="000057BE" w:rsidRPr="00D40AE1" w14:paraId="0492D932" w14:textId="77777777" w:rsidTr="00DD3C38">
        <w:tc>
          <w:tcPr>
            <w:tcW w:w="0" w:type="auto"/>
            <w:tcBorders>
              <w:right w:val="single" w:sz="4" w:space="0" w:color="auto"/>
            </w:tcBorders>
          </w:tcPr>
          <w:p w14:paraId="252EC06D" w14:textId="77777777" w:rsidR="000057BE" w:rsidRPr="00D40AE1" w:rsidRDefault="000057BE" w:rsidP="000057BE">
            <w:pPr>
              <w:pStyle w:val="Compact"/>
            </w:pPr>
            <w:r w:rsidRPr="00D40AE1">
              <w:t>8</w:t>
            </w:r>
          </w:p>
        </w:tc>
        <w:tc>
          <w:tcPr>
            <w:tcW w:w="0" w:type="auto"/>
            <w:tcBorders>
              <w:left w:val="single" w:sz="4" w:space="0" w:color="auto"/>
            </w:tcBorders>
          </w:tcPr>
          <w:p w14:paraId="0D98E733" w14:textId="3770509E" w:rsidR="000057BE" w:rsidRPr="00D40AE1" w:rsidRDefault="000057BE" w:rsidP="000057BE">
            <w:pPr>
              <w:pStyle w:val="Compact"/>
            </w:pPr>
            <w:r>
              <w:t>Fgr</w:t>
            </w:r>
          </w:p>
        </w:tc>
        <w:tc>
          <w:tcPr>
            <w:tcW w:w="0" w:type="auto"/>
          </w:tcPr>
          <w:p w14:paraId="3DEA3B96" w14:textId="04CF1A68" w:rsidR="000057BE" w:rsidRPr="00D40AE1" w:rsidRDefault="000057BE" w:rsidP="000057BE">
            <w:pPr>
              <w:pStyle w:val="Compact"/>
            </w:pPr>
            <w:r>
              <w:t>2.04</w:t>
            </w:r>
          </w:p>
        </w:tc>
        <w:tc>
          <w:tcPr>
            <w:tcW w:w="0" w:type="auto"/>
            <w:tcBorders>
              <w:right w:val="single" w:sz="4" w:space="0" w:color="auto"/>
            </w:tcBorders>
          </w:tcPr>
          <w:p w14:paraId="5DFCBBD6" w14:textId="39A4A8CA" w:rsidR="000057BE" w:rsidRPr="00D40AE1" w:rsidRDefault="000057BE" w:rsidP="000057BE">
            <w:pPr>
              <w:pStyle w:val="Compact"/>
            </w:pPr>
            <w:r>
              <w:t>-0.46</w:t>
            </w:r>
          </w:p>
        </w:tc>
        <w:tc>
          <w:tcPr>
            <w:tcW w:w="0" w:type="auto"/>
            <w:tcBorders>
              <w:left w:val="single" w:sz="4" w:space="0" w:color="auto"/>
            </w:tcBorders>
          </w:tcPr>
          <w:p w14:paraId="43BEF27C" w14:textId="05E8197D" w:rsidR="000057BE" w:rsidRPr="00D40AE1" w:rsidRDefault="000057BE" w:rsidP="000057BE">
            <w:pPr>
              <w:pStyle w:val="Compact"/>
            </w:pPr>
            <w:r>
              <w:t>Pim1</w:t>
            </w:r>
          </w:p>
        </w:tc>
        <w:tc>
          <w:tcPr>
            <w:tcW w:w="0" w:type="auto"/>
          </w:tcPr>
          <w:p w14:paraId="0F694E8D" w14:textId="4716D0AF" w:rsidR="000057BE" w:rsidRPr="00D40AE1" w:rsidRDefault="000057BE" w:rsidP="000057BE">
            <w:pPr>
              <w:pStyle w:val="Compact"/>
            </w:pPr>
            <w:r>
              <w:t>2.88</w:t>
            </w:r>
          </w:p>
        </w:tc>
        <w:tc>
          <w:tcPr>
            <w:tcW w:w="0" w:type="auto"/>
            <w:tcBorders>
              <w:right w:val="single" w:sz="4" w:space="0" w:color="auto"/>
            </w:tcBorders>
          </w:tcPr>
          <w:p w14:paraId="55F71FFC" w14:textId="1FA513A5" w:rsidR="000057BE" w:rsidRPr="00D40AE1" w:rsidRDefault="000057BE" w:rsidP="000057BE">
            <w:pPr>
              <w:pStyle w:val="Compact"/>
            </w:pPr>
            <w:r>
              <w:t>-0.16</w:t>
            </w:r>
          </w:p>
        </w:tc>
      </w:tr>
      <w:tr w:rsidR="000057BE" w:rsidRPr="00D40AE1" w14:paraId="74E1F1BE" w14:textId="77777777" w:rsidTr="00DD3C38">
        <w:tc>
          <w:tcPr>
            <w:tcW w:w="0" w:type="auto"/>
            <w:tcBorders>
              <w:right w:val="single" w:sz="4" w:space="0" w:color="auto"/>
            </w:tcBorders>
          </w:tcPr>
          <w:p w14:paraId="10A3140E" w14:textId="77777777" w:rsidR="000057BE" w:rsidRPr="00D40AE1" w:rsidRDefault="000057BE" w:rsidP="000057BE">
            <w:pPr>
              <w:pStyle w:val="Compact"/>
            </w:pPr>
            <w:r w:rsidRPr="00D40AE1">
              <w:t>9</w:t>
            </w:r>
          </w:p>
        </w:tc>
        <w:tc>
          <w:tcPr>
            <w:tcW w:w="0" w:type="auto"/>
            <w:tcBorders>
              <w:left w:val="single" w:sz="4" w:space="0" w:color="auto"/>
            </w:tcBorders>
          </w:tcPr>
          <w:p w14:paraId="5B451C19" w14:textId="075C6D68" w:rsidR="000057BE" w:rsidRPr="00D40AE1" w:rsidRDefault="000057BE" w:rsidP="000057BE">
            <w:pPr>
              <w:pStyle w:val="Compact"/>
            </w:pPr>
            <w:r>
              <w:t>Axl</w:t>
            </w:r>
          </w:p>
        </w:tc>
        <w:tc>
          <w:tcPr>
            <w:tcW w:w="0" w:type="auto"/>
          </w:tcPr>
          <w:p w14:paraId="0553E212" w14:textId="7BC56C19" w:rsidR="000057BE" w:rsidRPr="00D40AE1" w:rsidRDefault="000057BE" w:rsidP="000057BE">
            <w:pPr>
              <w:pStyle w:val="Compact"/>
            </w:pPr>
            <w:r>
              <w:t>1.92</w:t>
            </w:r>
          </w:p>
        </w:tc>
        <w:tc>
          <w:tcPr>
            <w:tcW w:w="0" w:type="auto"/>
            <w:tcBorders>
              <w:right w:val="single" w:sz="4" w:space="0" w:color="auto"/>
            </w:tcBorders>
          </w:tcPr>
          <w:p w14:paraId="7E149118" w14:textId="6D1D0A18" w:rsidR="000057BE" w:rsidRPr="00D40AE1" w:rsidRDefault="000057BE" w:rsidP="000057BE">
            <w:pPr>
              <w:pStyle w:val="Compact"/>
            </w:pPr>
            <w:r>
              <w:t>-0.17</w:t>
            </w:r>
          </w:p>
        </w:tc>
        <w:tc>
          <w:tcPr>
            <w:tcW w:w="0" w:type="auto"/>
            <w:tcBorders>
              <w:left w:val="single" w:sz="4" w:space="0" w:color="auto"/>
            </w:tcBorders>
          </w:tcPr>
          <w:p w14:paraId="760F4DA3" w14:textId="6D0A4192" w:rsidR="000057BE" w:rsidRPr="00D40AE1" w:rsidRDefault="000057BE" w:rsidP="000057BE">
            <w:pPr>
              <w:pStyle w:val="Compact"/>
            </w:pPr>
            <w:r>
              <w:t>CDKL2</w:t>
            </w:r>
          </w:p>
        </w:tc>
        <w:tc>
          <w:tcPr>
            <w:tcW w:w="0" w:type="auto"/>
          </w:tcPr>
          <w:p w14:paraId="4422533C" w14:textId="51C4A72F" w:rsidR="000057BE" w:rsidRPr="00D40AE1" w:rsidRDefault="000057BE" w:rsidP="000057BE">
            <w:pPr>
              <w:pStyle w:val="Compact"/>
            </w:pPr>
            <w:r>
              <w:t>2.69</w:t>
            </w:r>
          </w:p>
        </w:tc>
        <w:tc>
          <w:tcPr>
            <w:tcW w:w="0" w:type="auto"/>
            <w:tcBorders>
              <w:right w:val="single" w:sz="4" w:space="0" w:color="auto"/>
            </w:tcBorders>
          </w:tcPr>
          <w:p w14:paraId="73E009B9" w14:textId="6266A4FF" w:rsidR="000057BE" w:rsidRPr="00D40AE1" w:rsidRDefault="000057BE" w:rsidP="000057BE">
            <w:pPr>
              <w:pStyle w:val="Compact"/>
            </w:pPr>
            <w:r>
              <w:t>-1.06</w:t>
            </w:r>
          </w:p>
        </w:tc>
      </w:tr>
      <w:tr w:rsidR="000057BE" w:rsidRPr="00D40AE1" w14:paraId="478212D4" w14:textId="77777777" w:rsidTr="00DD3C38">
        <w:tc>
          <w:tcPr>
            <w:tcW w:w="0" w:type="auto"/>
            <w:tcBorders>
              <w:right w:val="single" w:sz="4" w:space="0" w:color="auto"/>
            </w:tcBorders>
          </w:tcPr>
          <w:p w14:paraId="1B0409D3" w14:textId="77777777" w:rsidR="000057BE" w:rsidRPr="00D40AE1" w:rsidRDefault="000057BE" w:rsidP="000057BE">
            <w:pPr>
              <w:pStyle w:val="Compact"/>
            </w:pPr>
            <w:r w:rsidRPr="00D40AE1">
              <w:t>10</w:t>
            </w:r>
          </w:p>
        </w:tc>
        <w:tc>
          <w:tcPr>
            <w:tcW w:w="0" w:type="auto"/>
            <w:tcBorders>
              <w:left w:val="single" w:sz="4" w:space="0" w:color="auto"/>
            </w:tcBorders>
          </w:tcPr>
          <w:p w14:paraId="04F9AA9D" w14:textId="77C86F22" w:rsidR="000057BE" w:rsidRPr="00D40AE1" w:rsidRDefault="000057BE" w:rsidP="000057BE">
            <w:pPr>
              <w:pStyle w:val="Compact"/>
            </w:pPr>
            <w:r>
              <w:t>FLT4</w:t>
            </w:r>
          </w:p>
        </w:tc>
        <w:tc>
          <w:tcPr>
            <w:tcW w:w="0" w:type="auto"/>
          </w:tcPr>
          <w:p w14:paraId="7912FD08" w14:textId="7577B0D9" w:rsidR="000057BE" w:rsidRPr="00D40AE1" w:rsidRDefault="000057BE" w:rsidP="000057BE">
            <w:pPr>
              <w:pStyle w:val="Compact"/>
            </w:pPr>
            <w:r>
              <w:t>1.90</w:t>
            </w:r>
          </w:p>
        </w:tc>
        <w:tc>
          <w:tcPr>
            <w:tcW w:w="0" w:type="auto"/>
            <w:tcBorders>
              <w:right w:val="single" w:sz="4" w:space="0" w:color="auto"/>
            </w:tcBorders>
          </w:tcPr>
          <w:p w14:paraId="68821E5B" w14:textId="2241E2FC" w:rsidR="000057BE" w:rsidRPr="00D40AE1" w:rsidRDefault="000057BE" w:rsidP="000057BE">
            <w:pPr>
              <w:pStyle w:val="Compact"/>
            </w:pPr>
            <w:r>
              <w:t>0.64</w:t>
            </w:r>
          </w:p>
        </w:tc>
        <w:tc>
          <w:tcPr>
            <w:tcW w:w="0" w:type="auto"/>
            <w:tcBorders>
              <w:left w:val="single" w:sz="4" w:space="0" w:color="auto"/>
            </w:tcBorders>
          </w:tcPr>
          <w:p w14:paraId="62D36C09" w14:textId="777753B6" w:rsidR="000057BE" w:rsidRPr="00D40AE1" w:rsidRDefault="000057BE" w:rsidP="000057BE">
            <w:pPr>
              <w:pStyle w:val="Compact"/>
            </w:pPr>
            <w:r>
              <w:t>CDK11</w:t>
            </w:r>
          </w:p>
        </w:tc>
        <w:tc>
          <w:tcPr>
            <w:tcW w:w="0" w:type="auto"/>
          </w:tcPr>
          <w:p w14:paraId="63E49372" w14:textId="432A2A93" w:rsidR="000057BE" w:rsidRPr="00D40AE1" w:rsidRDefault="000057BE" w:rsidP="000057BE">
            <w:pPr>
              <w:pStyle w:val="Compact"/>
            </w:pPr>
            <w:r>
              <w:t>2.69</w:t>
            </w:r>
          </w:p>
        </w:tc>
        <w:tc>
          <w:tcPr>
            <w:tcW w:w="0" w:type="auto"/>
            <w:tcBorders>
              <w:right w:val="single" w:sz="4" w:space="0" w:color="auto"/>
            </w:tcBorders>
          </w:tcPr>
          <w:p w14:paraId="52F9781F" w14:textId="5952DB87" w:rsidR="000057BE" w:rsidRPr="00D40AE1" w:rsidRDefault="000057BE" w:rsidP="000057BE">
            <w:pPr>
              <w:pStyle w:val="Compact"/>
            </w:pPr>
            <w:r>
              <w:t>-0.94</w:t>
            </w:r>
          </w:p>
        </w:tc>
      </w:tr>
      <w:tr w:rsidR="000057BE" w:rsidRPr="00D40AE1" w14:paraId="6BB4114C" w14:textId="77777777" w:rsidTr="00DD3C38">
        <w:tc>
          <w:tcPr>
            <w:tcW w:w="0" w:type="auto"/>
            <w:tcBorders>
              <w:right w:val="single" w:sz="4" w:space="0" w:color="auto"/>
            </w:tcBorders>
          </w:tcPr>
          <w:p w14:paraId="6419397D" w14:textId="77777777" w:rsidR="000057BE" w:rsidRPr="00D40AE1" w:rsidRDefault="000057BE" w:rsidP="000057BE">
            <w:pPr>
              <w:pStyle w:val="Compact"/>
            </w:pPr>
            <w:r w:rsidRPr="00D40AE1">
              <w:t>11</w:t>
            </w:r>
          </w:p>
        </w:tc>
        <w:tc>
          <w:tcPr>
            <w:tcW w:w="0" w:type="auto"/>
            <w:tcBorders>
              <w:left w:val="single" w:sz="4" w:space="0" w:color="auto"/>
            </w:tcBorders>
          </w:tcPr>
          <w:p w14:paraId="36BF4E85" w14:textId="23BAECAB" w:rsidR="000057BE" w:rsidRPr="00D40AE1" w:rsidRDefault="000057BE" w:rsidP="000057BE">
            <w:pPr>
              <w:pStyle w:val="Compact"/>
            </w:pPr>
            <w:r>
              <w:t>EphA2</w:t>
            </w:r>
          </w:p>
        </w:tc>
        <w:tc>
          <w:tcPr>
            <w:tcW w:w="0" w:type="auto"/>
          </w:tcPr>
          <w:p w14:paraId="6434238C" w14:textId="4F8E56A2" w:rsidR="000057BE" w:rsidRPr="00D40AE1" w:rsidRDefault="000057BE" w:rsidP="000057BE">
            <w:pPr>
              <w:pStyle w:val="Compact"/>
            </w:pPr>
            <w:r>
              <w:t>1.81</w:t>
            </w:r>
          </w:p>
        </w:tc>
        <w:tc>
          <w:tcPr>
            <w:tcW w:w="0" w:type="auto"/>
            <w:tcBorders>
              <w:right w:val="single" w:sz="4" w:space="0" w:color="auto"/>
            </w:tcBorders>
          </w:tcPr>
          <w:p w14:paraId="3F44ACE4" w14:textId="33527F11" w:rsidR="000057BE" w:rsidRPr="00D40AE1" w:rsidRDefault="000057BE" w:rsidP="000057BE">
            <w:pPr>
              <w:pStyle w:val="Compact"/>
            </w:pPr>
            <w:r>
              <w:t>-0.53</w:t>
            </w:r>
          </w:p>
        </w:tc>
        <w:tc>
          <w:tcPr>
            <w:tcW w:w="0" w:type="auto"/>
            <w:tcBorders>
              <w:left w:val="single" w:sz="4" w:space="0" w:color="auto"/>
            </w:tcBorders>
          </w:tcPr>
          <w:p w14:paraId="48A98A68" w14:textId="13CDB0EC" w:rsidR="000057BE" w:rsidRPr="00D40AE1" w:rsidRDefault="000057BE" w:rsidP="000057BE">
            <w:pPr>
              <w:pStyle w:val="Compact"/>
            </w:pPr>
            <w:r>
              <w:t>ERK2</w:t>
            </w:r>
          </w:p>
        </w:tc>
        <w:tc>
          <w:tcPr>
            <w:tcW w:w="0" w:type="auto"/>
          </w:tcPr>
          <w:p w14:paraId="2B2FA0FB" w14:textId="548BF148" w:rsidR="000057BE" w:rsidRPr="00D40AE1" w:rsidRDefault="000057BE" w:rsidP="000057BE">
            <w:pPr>
              <w:pStyle w:val="Compact"/>
            </w:pPr>
            <w:r>
              <w:t>2.53</w:t>
            </w:r>
          </w:p>
        </w:tc>
        <w:tc>
          <w:tcPr>
            <w:tcW w:w="0" w:type="auto"/>
            <w:tcBorders>
              <w:right w:val="single" w:sz="4" w:space="0" w:color="auto"/>
            </w:tcBorders>
          </w:tcPr>
          <w:p w14:paraId="5D3F97EC" w14:textId="7777D06B" w:rsidR="000057BE" w:rsidRPr="00D40AE1" w:rsidRDefault="000057BE" w:rsidP="000057BE">
            <w:pPr>
              <w:pStyle w:val="Compact"/>
            </w:pPr>
            <w:r>
              <w:t>-0.41</w:t>
            </w:r>
          </w:p>
        </w:tc>
      </w:tr>
      <w:tr w:rsidR="000057BE" w:rsidRPr="00D40AE1" w14:paraId="01613B60" w14:textId="77777777" w:rsidTr="00DD3C38">
        <w:tc>
          <w:tcPr>
            <w:tcW w:w="0" w:type="auto"/>
            <w:tcBorders>
              <w:right w:val="single" w:sz="4" w:space="0" w:color="auto"/>
            </w:tcBorders>
          </w:tcPr>
          <w:p w14:paraId="76088545" w14:textId="77777777" w:rsidR="000057BE" w:rsidRPr="00D40AE1" w:rsidRDefault="000057BE" w:rsidP="000057BE">
            <w:pPr>
              <w:pStyle w:val="Compact"/>
            </w:pPr>
            <w:r w:rsidRPr="00D40AE1">
              <w:t>12</w:t>
            </w:r>
          </w:p>
        </w:tc>
        <w:tc>
          <w:tcPr>
            <w:tcW w:w="0" w:type="auto"/>
            <w:tcBorders>
              <w:left w:val="single" w:sz="4" w:space="0" w:color="auto"/>
            </w:tcBorders>
          </w:tcPr>
          <w:p w14:paraId="3FEDA13A" w14:textId="29613D85" w:rsidR="000057BE" w:rsidRPr="00D40AE1" w:rsidRDefault="000057BE" w:rsidP="000057BE">
            <w:pPr>
              <w:pStyle w:val="Compact"/>
            </w:pPr>
            <w:r>
              <w:t>FLT3</w:t>
            </w:r>
          </w:p>
        </w:tc>
        <w:tc>
          <w:tcPr>
            <w:tcW w:w="0" w:type="auto"/>
          </w:tcPr>
          <w:p w14:paraId="1A4EFCF9" w14:textId="1C4CF161" w:rsidR="000057BE" w:rsidRPr="00D40AE1" w:rsidRDefault="000057BE" w:rsidP="000057BE">
            <w:pPr>
              <w:pStyle w:val="Compact"/>
            </w:pPr>
            <w:r>
              <w:t>1.70</w:t>
            </w:r>
          </w:p>
        </w:tc>
        <w:tc>
          <w:tcPr>
            <w:tcW w:w="0" w:type="auto"/>
            <w:tcBorders>
              <w:right w:val="single" w:sz="4" w:space="0" w:color="auto"/>
            </w:tcBorders>
          </w:tcPr>
          <w:p w14:paraId="634B9A32" w14:textId="589551C0" w:rsidR="000057BE" w:rsidRPr="00D40AE1" w:rsidRDefault="000057BE" w:rsidP="000057BE">
            <w:pPr>
              <w:pStyle w:val="Compact"/>
            </w:pPr>
            <w:r>
              <w:t>-0.47</w:t>
            </w:r>
          </w:p>
        </w:tc>
        <w:tc>
          <w:tcPr>
            <w:tcW w:w="0" w:type="auto"/>
            <w:tcBorders>
              <w:left w:val="single" w:sz="4" w:space="0" w:color="auto"/>
            </w:tcBorders>
          </w:tcPr>
          <w:p w14:paraId="666763C7" w14:textId="3255851A" w:rsidR="000057BE" w:rsidRPr="00D40AE1" w:rsidRDefault="000057BE" w:rsidP="000057BE">
            <w:pPr>
              <w:pStyle w:val="Compact"/>
            </w:pPr>
            <w:r>
              <w:t>CDK4</w:t>
            </w:r>
          </w:p>
        </w:tc>
        <w:tc>
          <w:tcPr>
            <w:tcW w:w="0" w:type="auto"/>
          </w:tcPr>
          <w:p w14:paraId="276BAD8D" w14:textId="4C655A27" w:rsidR="000057BE" w:rsidRPr="00D40AE1" w:rsidRDefault="000057BE" w:rsidP="000057BE">
            <w:pPr>
              <w:pStyle w:val="Compact"/>
            </w:pPr>
            <w:r>
              <w:t>2.50</w:t>
            </w:r>
          </w:p>
        </w:tc>
        <w:tc>
          <w:tcPr>
            <w:tcW w:w="0" w:type="auto"/>
            <w:tcBorders>
              <w:right w:val="single" w:sz="4" w:space="0" w:color="auto"/>
            </w:tcBorders>
          </w:tcPr>
          <w:p w14:paraId="68EDAF0C" w14:textId="2D54C65F" w:rsidR="000057BE" w:rsidRPr="00D40AE1" w:rsidRDefault="000057BE" w:rsidP="000057BE">
            <w:pPr>
              <w:pStyle w:val="Compact"/>
            </w:pPr>
            <w:r>
              <w:t>-0.74</w:t>
            </w:r>
          </w:p>
        </w:tc>
      </w:tr>
      <w:tr w:rsidR="000057BE" w:rsidRPr="00D40AE1" w14:paraId="13555776" w14:textId="77777777" w:rsidTr="00DD3C38">
        <w:tc>
          <w:tcPr>
            <w:tcW w:w="0" w:type="auto"/>
            <w:tcBorders>
              <w:right w:val="single" w:sz="4" w:space="0" w:color="auto"/>
            </w:tcBorders>
          </w:tcPr>
          <w:p w14:paraId="0A2F8774" w14:textId="77777777" w:rsidR="000057BE" w:rsidRPr="00D40AE1" w:rsidRDefault="000057BE" w:rsidP="000057BE">
            <w:pPr>
              <w:pStyle w:val="Compact"/>
            </w:pPr>
            <w:r w:rsidRPr="00D40AE1">
              <w:t>13</w:t>
            </w:r>
          </w:p>
        </w:tc>
        <w:tc>
          <w:tcPr>
            <w:tcW w:w="0" w:type="auto"/>
            <w:tcBorders>
              <w:left w:val="single" w:sz="4" w:space="0" w:color="auto"/>
            </w:tcBorders>
          </w:tcPr>
          <w:p w14:paraId="5C6C1BBF" w14:textId="5FA0D1A1" w:rsidR="000057BE" w:rsidRPr="00D40AE1" w:rsidRDefault="000057BE" w:rsidP="000057BE">
            <w:pPr>
              <w:pStyle w:val="Compact"/>
            </w:pPr>
            <w:r>
              <w:t>RYK</w:t>
            </w:r>
          </w:p>
        </w:tc>
        <w:tc>
          <w:tcPr>
            <w:tcW w:w="0" w:type="auto"/>
          </w:tcPr>
          <w:p w14:paraId="3A7152FB" w14:textId="367CAD6D" w:rsidR="000057BE" w:rsidRPr="00D40AE1" w:rsidRDefault="000057BE" w:rsidP="000057BE">
            <w:pPr>
              <w:pStyle w:val="Compact"/>
            </w:pPr>
            <w:r>
              <w:t>1.63</w:t>
            </w:r>
          </w:p>
        </w:tc>
        <w:tc>
          <w:tcPr>
            <w:tcW w:w="0" w:type="auto"/>
            <w:tcBorders>
              <w:right w:val="single" w:sz="4" w:space="0" w:color="auto"/>
            </w:tcBorders>
          </w:tcPr>
          <w:p w14:paraId="28892839" w14:textId="2E20DB73" w:rsidR="000057BE" w:rsidRPr="00D40AE1" w:rsidRDefault="000057BE" w:rsidP="000057BE">
            <w:pPr>
              <w:pStyle w:val="Compact"/>
            </w:pPr>
            <w:r>
              <w:t>-0.58</w:t>
            </w:r>
          </w:p>
        </w:tc>
        <w:tc>
          <w:tcPr>
            <w:tcW w:w="0" w:type="auto"/>
            <w:tcBorders>
              <w:left w:val="single" w:sz="4" w:space="0" w:color="auto"/>
            </w:tcBorders>
          </w:tcPr>
          <w:p w14:paraId="30D8DFA9" w14:textId="60EFE27F" w:rsidR="000057BE" w:rsidRPr="00D40AE1" w:rsidRDefault="000057BE" w:rsidP="000057BE">
            <w:pPr>
              <w:pStyle w:val="Compact"/>
            </w:pPr>
            <w:r>
              <w:t>CDK5</w:t>
            </w:r>
          </w:p>
        </w:tc>
        <w:tc>
          <w:tcPr>
            <w:tcW w:w="0" w:type="auto"/>
          </w:tcPr>
          <w:p w14:paraId="0B091EC7" w14:textId="05EC5129" w:rsidR="000057BE" w:rsidRPr="00D40AE1" w:rsidRDefault="000057BE" w:rsidP="000057BE">
            <w:pPr>
              <w:pStyle w:val="Compact"/>
            </w:pPr>
            <w:r>
              <w:t>2.49</w:t>
            </w:r>
          </w:p>
        </w:tc>
        <w:tc>
          <w:tcPr>
            <w:tcW w:w="0" w:type="auto"/>
            <w:tcBorders>
              <w:right w:val="single" w:sz="4" w:space="0" w:color="auto"/>
            </w:tcBorders>
          </w:tcPr>
          <w:p w14:paraId="77EE7D99" w14:textId="48C9B14A" w:rsidR="000057BE" w:rsidRPr="00D40AE1" w:rsidRDefault="000057BE" w:rsidP="000057BE">
            <w:pPr>
              <w:pStyle w:val="Compact"/>
            </w:pPr>
            <w:r>
              <w:t>-0.69</w:t>
            </w:r>
          </w:p>
        </w:tc>
      </w:tr>
      <w:tr w:rsidR="000057BE" w:rsidRPr="00D40AE1" w14:paraId="76151379" w14:textId="77777777" w:rsidTr="00DD3C38">
        <w:tc>
          <w:tcPr>
            <w:tcW w:w="0" w:type="auto"/>
            <w:tcBorders>
              <w:right w:val="single" w:sz="4" w:space="0" w:color="auto"/>
            </w:tcBorders>
          </w:tcPr>
          <w:p w14:paraId="4C090D87" w14:textId="77777777" w:rsidR="000057BE" w:rsidRPr="00D40AE1" w:rsidRDefault="000057BE" w:rsidP="000057BE">
            <w:pPr>
              <w:pStyle w:val="Compact"/>
            </w:pPr>
            <w:r w:rsidRPr="00D40AE1">
              <w:t>14</w:t>
            </w:r>
          </w:p>
        </w:tc>
        <w:tc>
          <w:tcPr>
            <w:tcW w:w="0" w:type="auto"/>
            <w:tcBorders>
              <w:left w:val="single" w:sz="4" w:space="0" w:color="auto"/>
            </w:tcBorders>
          </w:tcPr>
          <w:p w14:paraId="1258CEB6" w14:textId="49AE1E73" w:rsidR="000057BE" w:rsidRPr="00D40AE1" w:rsidRDefault="000057BE" w:rsidP="000057BE">
            <w:pPr>
              <w:pStyle w:val="Compact"/>
            </w:pPr>
            <w:r>
              <w:t>Abl</w:t>
            </w:r>
          </w:p>
        </w:tc>
        <w:tc>
          <w:tcPr>
            <w:tcW w:w="0" w:type="auto"/>
          </w:tcPr>
          <w:p w14:paraId="73FEC759" w14:textId="369550D8" w:rsidR="000057BE" w:rsidRPr="00D40AE1" w:rsidRDefault="000057BE" w:rsidP="000057BE">
            <w:pPr>
              <w:pStyle w:val="Compact"/>
            </w:pPr>
            <w:r>
              <w:t>1.59</w:t>
            </w:r>
          </w:p>
        </w:tc>
        <w:tc>
          <w:tcPr>
            <w:tcW w:w="0" w:type="auto"/>
            <w:tcBorders>
              <w:right w:val="single" w:sz="4" w:space="0" w:color="auto"/>
            </w:tcBorders>
          </w:tcPr>
          <w:p w14:paraId="10329A1F" w14:textId="76786382" w:rsidR="000057BE" w:rsidRPr="00D40AE1" w:rsidRDefault="000057BE" w:rsidP="000057BE">
            <w:pPr>
              <w:pStyle w:val="Compact"/>
            </w:pPr>
            <w:r>
              <w:t>-0.16</w:t>
            </w:r>
          </w:p>
        </w:tc>
        <w:tc>
          <w:tcPr>
            <w:tcW w:w="0" w:type="auto"/>
            <w:tcBorders>
              <w:left w:val="single" w:sz="4" w:space="0" w:color="auto"/>
            </w:tcBorders>
          </w:tcPr>
          <w:p w14:paraId="004F4340" w14:textId="1DABF212" w:rsidR="000057BE" w:rsidRPr="00D40AE1" w:rsidRDefault="000057BE" w:rsidP="000057BE">
            <w:pPr>
              <w:pStyle w:val="Compact"/>
            </w:pPr>
            <w:r>
              <w:t>CDKL5</w:t>
            </w:r>
          </w:p>
        </w:tc>
        <w:tc>
          <w:tcPr>
            <w:tcW w:w="0" w:type="auto"/>
          </w:tcPr>
          <w:p w14:paraId="7BD39343" w14:textId="073D5B0E" w:rsidR="000057BE" w:rsidRPr="00D40AE1" w:rsidRDefault="000057BE" w:rsidP="000057BE">
            <w:pPr>
              <w:pStyle w:val="Compact"/>
            </w:pPr>
            <w:r>
              <w:t>2.47</w:t>
            </w:r>
          </w:p>
        </w:tc>
        <w:tc>
          <w:tcPr>
            <w:tcW w:w="0" w:type="auto"/>
            <w:tcBorders>
              <w:right w:val="single" w:sz="4" w:space="0" w:color="auto"/>
            </w:tcBorders>
          </w:tcPr>
          <w:p w14:paraId="7EC56733" w14:textId="04259DF8" w:rsidR="000057BE" w:rsidRPr="00D40AE1" w:rsidRDefault="000057BE" w:rsidP="000057BE">
            <w:pPr>
              <w:pStyle w:val="Compact"/>
            </w:pPr>
            <w:r>
              <w:t>-0.77</w:t>
            </w:r>
          </w:p>
        </w:tc>
      </w:tr>
      <w:tr w:rsidR="000057BE" w:rsidRPr="00D40AE1" w14:paraId="1BDBCE63" w14:textId="77777777" w:rsidTr="00DD3C38">
        <w:tc>
          <w:tcPr>
            <w:tcW w:w="0" w:type="auto"/>
            <w:tcBorders>
              <w:right w:val="single" w:sz="4" w:space="0" w:color="auto"/>
            </w:tcBorders>
          </w:tcPr>
          <w:p w14:paraId="21990437" w14:textId="77777777" w:rsidR="000057BE" w:rsidRPr="00D40AE1" w:rsidRDefault="000057BE" w:rsidP="000057BE">
            <w:pPr>
              <w:pStyle w:val="Compact"/>
            </w:pPr>
            <w:r w:rsidRPr="00D40AE1">
              <w:t>15</w:t>
            </w:r>
          </w:p>
        </w:tc>
        <w:tc>
          <w:tcPr>
            <w:tcW w:w="0" w:type="auto"/>
            <w:tcBorders>
              <w:left w:val="single" w:sz="4" w:space="0" w:color="auto"/>
            </w:tcBorders>
          </w:tcPr>
          <w:p w14:paraId="0643842E" w14:textId="0A21FF36" w:rsidR="000057BE" w:rsidRPr="00D40AE1" w:rsidRDefault="000057BE" w:rsidP="000057BE">
            <w:pPr>
              <w:pStyle w:val="Compact"/>
            </w:pPr>
            <w:r>
              <w:t>FLT1</w:t>
            </w:r>
          </w:p>
        </w:tc>
        <w:tc>
          <w:tcPr>
            <w:tcW w:w="0" w:type="auto"/>
          </w:tcPr>
          <w:p w14:paraId="67329626" w14:textId="5901A5E1" w:rsidR="000057BE" w:rsidRPr="00D40AE1" w:rsidRDefault="000057BE" w:rsidP="000057BE">
            <w:pPr>
              <w:pStyle w:val="Compact"/>
            </w:pPr>
            <w:r>
              <w:t>1.57</w:t>
            </w:r>
          </w:p>
        </w:tc>
        <w:tc>
          <w:tcPr>
            <w:tcW w:w="0" w:type="auto"/>
            <w:tcBorders>
              <w:right w:val="single" w:sz="4" w:space="0" w:color="auto"/>
            </w:tcBorders>
          </w:tcPr>
          <w:p w14:paraId="1AB72DE9" w14:textId="187E5BA4" w:rsidR="000057BE" w:rsidRPr="00D40AE1" w:rsidRDefault="000057BE" w:rsidP="000057BE">
            <w:pPr>
              <w:pStyle w:val="Compact"/>
            </w:pPr>
            <w:r>
              <w:t>0.35</w:t>
            </w:r>
          </w:p>
        </w:tc>
        <w:tc>
          <w:tcPr>
            <w:tcW w:w="0" w:type="auto"/>
            <w:tcBorders>
              <w:left w:val="single" w:sz="4" w:space="0" w:color="auto"/>
            </w:tcBorders>
          </w:tcPr>
          <w:p w14:paraId="00691206" w14:textId="0BBBC982" w:rsidR="000057BE" w:rsidRPr="00D40AE1" w:rsidRDefault="000057BE" w:rsidP="000057BE">
            <w:pPr>
              <w:pStyle w:val="Compact"/>
            </w:pPr>
            <w:r>
              <w:t>CDC2/CDK1</w:t>
            </w:r>
          </w:p>
        </w:tc>
        <w:tc>
          <w:tcPr>
            <w:tcW w:w="0" w:type="auto"/>
          </w:tcPr>
          <w:p w14:paraId="59E52381" w14:textId="0F317EAB" w:rsidR="000057BE" w:rsidRPr="00D40AE1" w:rsidRDefault="000057BE" w:rsidP="000057BE">
            <w:pPr>
              <w:pStyle w:val="Compact"/>
            </w:pPr>
            <w:r>
              <w:t>2.37</w:t>
            </w:r>
          </w:p>
        </w:tc>
        <w:tc>
          <w:tcPr>
            <w:tcW w:w="0" w:type="auto"/>
            <w:tcBorders>
              <w:right w:val="single" w:sz="4" w:space="0" w:color="auto"/>
            </w:tcBorders>
          </w:tcPr>
          <w:p w14:paraId="468FF5F7" w14:textId="218BDC88" w:rsidR="000057BE" w:rsidRPr="00D40AE1" w:rsidRDefault="000057BE" w:rsidP="000057BE">
            <w:pPr>
              <w:pStyle w:val="Compact"/>
            </w:pPr>
            <w:r>
              <w:t>-0.44</w:t>
            </w:r>
          </w:p>
        </w:tc>
      </w:tr>
      <w:tr w:rsidR="000057BE" w:rsidRPr="00D40AE1" w14:paraId="777D09E9" w14:textId="77777777" w:rsidTr="00DD3C38">
        <w:tc>
          <w:tcPr>
            <w:tcW w:w="0" w:type="auto"/>
            <w:tcBorders>
              <w:right w:val="single" w:sz="4" w:space="0" w:color="auto"/>
            </w:tcBorders>
          </w:tcPr>
          <w:p w14:paraId="5A8974A5" w14:textId="77777777" w:rsidR="000057BE" w:rsidRPr="00D40AE1" w:rsidRDefault="000057BE" w:rsidP="000057BE">
            <w:pPr>
              <w:pStyle w:val="Compact"/>
            </w:pPr>
            <w:r w:rsidRPr="00D40AE1">
              <w:t>16</w:t>
            </w:r>
          </w:p>
        </w:tc>
        <w:tc>
          <w:tcPr>
            <w:tcW w:w="0" w:type="auto"/>
            <w:tcBorders>
              <w:left w:val="single" w:sz="4" w:space="0" w:color="auto"/>
            </w:tcBorders>
          </w:tcPr>
          <w:p w14:paraId="664CBF1F" w14:textId="6877150B" w:rsidR="000057BE" w:rsidRPr="00D40AE1" w:rsidRDefault="000057BE" w:rsidP="000057BE">
            <w:pPr>
              <w:pStyle w:val="Compact"/>
            </w:pPr>
            <w:r>
              <w:t>Mer</w:t>
            </w:r>
          </w:p>
        </w:tc>
        <w:tc>
          <w:tcPr>
            <w:tcW w:w="0" w:type="auto"/>
          </w:tcPr>
          <w:p w14:paraId="294CF8A8" w14:textId="3268169D" w:rsidR="000057BE" w:rsidRPr="00D40AE1" w:rsidRDefault="000057BE" w:rsidP="000057BE">
            <w:pPr>
              <w:pStyle w:val="Compact"/>
            </w:pPr>
            <w:r>
              <w:t>1.56</w:t>
            </w:r>
          </w:p>
        </w:tc>
        <w:tc>
          <w:tcPr>
            <w:tcW w:w="0" w:type="auto"/>
            <w:tcBorders>
              <w:right w:val="single" w:sz="4" w:space="0" w:color="auto"/>
            </w:tcBorders>
          </w:tcPr>
          <w:p w14:paraId="08EC0A32" w14:textId="2FE513DB" w:rsidR="000057BE" w:rsidRPr="00D40AE1" w:rsidRDefault="000057BE" w:rsidP="000057BE">
            <w:pPr>
              <w:pStyle w:val="Compact"/>
            </w:pPr>
            <w:r>
              <w:t>-0.19</w:t>
            </w:r>
          </w:p>
        </w:tc>
        <w:tc>
          <w:tcPr>
            <w:tcW w:w="0" w:type="auto"/>
            <w:tcBorders>
              <w:left w:val="single" w:sz="4" w:space="0" w:color="auto"/>
            </w:tcBorders>
          </w:tcPr>
          <w:p w14:paraId="624FC660" w14:textId="2062F65B" w:rsidR="000057BE" w:rsidRPr="00D40AE1" w:rsidRDefault="000057BE" w:rsidP="000057BE">
            <w:pPr>
              <w:pStyle w:val="Compact"/>
            </w:pPr>
            <w:r>
              <w:t>ERK5</w:t>
            </w:r>
          </w:p>
        </w:tc>
        <w:tc>
          <w:tcPr>
            <w:tcW w:w="0" w:type="auto"/>
          </w:tcPr>
          <w:p w14:paraId="297A4324" w14:textId="6576EA0A" w:rsidR="000057BE" w:rsidRPr="00D40AE1" w:rsidRDefault="000057BE" w:rsidP="000057BE">
            <w:pPr>
              <w:pStyle w:val="Compact"/>
            </w:pPr>
            <w:r>
              <w:t>2.35</w:t>
            </w:r>
          </w:p>
        </w:tc>
        <w:tc>
          <w:tcPr>
            <w:tcW w:w="0" w:type="auto"/>
            <w:tcBorders>
              <w:right w:val="single" w:sz="4" w:space="0" w:color="auto"/>
            </w:tcBorders>
          </w:tcPr>
          <w:p w14:paraId="526E95FE" w14:textId="20B2C8B1" w:rsidR="000057BE" w:rsidRPr="00D40AE1" w:rsidRDefault="000057BE" w:rsidP="000057BE">
            <w:pPr>
              <w:pStyle w:val="Compact"/>
            </w:pPr>
            <w:r>
              <w:t>-0.40</w:t>
            </w:r>
          </w:p>
        </w:tc>
      </w:tr>
      <w:tr w:rsidR="000057BE" w:rsidRPr="00D40AE1" w14:paraId="72C10BF1" w14:textId="77777777" w:rsidTr="00DD3C38">
        <w:tc>
          <w:tcPr>
            <w:tcW w:w="0" w:type="auto"/>
            <w:tcBorders>
              <w:right w:val="single" w:sz="4" w:space="0" w:color="auto"/>
            </w:tcBorders>
          </w:tcPr>
          <w:p w14:paraId="12F22B48" w14:textId="77777777" w:rsidR="000057BE" w:rsidRPr="00D40AE1" w:rsidRDefault="000057BE" w:rsidP="000057BE">
            <w:pPr>
              <w:pStyle w:val="Compact"/>
            </w:pPr>
            <w:r w:rsidRPr="00D40AE1">
              <w:t>17</w:t>
            </w:r>
          </w:p>
        </w:tc>
        <w:tc>
          <w:tcPr>
            <w:tcW w:w="0" w:type="auto"/>
            <w:tcBorders>
              <w:left w:val="single" w:sz="4" w:space="0" w:color="auto"/>
            </w:tcBorders>
          </w:tcPr>
          <w:p w14:paraId="6F73118A" w14:textId="265A62DD" w:rsidR="000057BE" w:rsidRPr="00D40AE1" w:rsidRDefault="000057BE" w:rsidP="000057BE">
            <w:pPr>
              <w:pStyle w:val="Compact"/>
            </w:pPr>
            <w:r>
              <w:t>Tyro3/Sky</w:t>
            </w:r>
          </w:p>
        </w:tc>
        <w:tc>
          <w:tcPr>
            <w:tcW w:w="0" w:type="auto"/>
          </w:tcPr>
          <w:p w14:paraId="2C74D7AA" w14:textId="3D3FDF5A" w:rsidR="000057BE" w:rsidRPr="00D40AE1" w:rsidRDefault="000057BE" w:rsidP="000057BE">
            <w:pPr>
              <w:pStyle w:val="Compact"/>
            </w:pPr>
            <w:r>
              <w:t>1.49</w:t>
            </w:r>
          </w:p>
        </w:tc>
        <w:tc>
          <w:tcPr>
            <w:tcW w:w="0" w:type="auto"/>
            <w:tcBorders>
              <w:right w:val="single" w:sz="4" w:space="0" w:color="auto"/>
            </w:tcBorders>
          </w:tcPr>
          <w:p w14:paraId="19826A67" w14:textId="7B093C68" w:rsidR="000057BE" w:rsidRPr="00D40AE1" w:rsidRDefault="000057BE" w:rsidP="000057BE">
            <w:pPr>
              <w:pStyle w:val="Compact"/>
            </w:pPr>
            <w:r>
              <w:t>-0.19</w:t>
            </w:r>
          </w:p>
        </w:tc>
        <w:tc>
          <w:tcPr>
            <w:tcW w:w="0" w:type="auto"/>
            <w:tcBorders>
              <w:left w:val="single" w:sz="4" w:space="0" w:color="auto"/>
            </w:tcBorders>
          </w:tcPr>
          <w:p w14:paraId="3B38BC7F" w14:textId="31DDE7CE" w:rsidR="000057BE" w:rsidRPr="00D40AE1" w:rsidRDefault="000057BE" w:rsidP="000057BE">
            <w:pPr>
              <w:pStyle w:val="Compact"/>
            </w:pPr>
            <w:r>
              <w:t>PKD1</w:t>
            </w:r>
          </w:p>
        </w:tc>
        <w:tc>
          <w:tcPr>
            <w:tcW w:w="0" w:type="auto"/>
          </w:tcPr>
          <w:p w14:paraId="0AA42E21" w14:textId="4849961C" w:rsidR="000057BE" w:rsidRPr="00D40AE1" w:rsidRDefault="000057BE" w:rsidP="000057BE">
            <w:pPr>
              <w:pStyle w:val="Compact"/>
            </w:pPr>
            <w:r>
              <w:t>2.32</w:t>
            </w:r>
          </w:p>
        </w:tc>
        <w:tc>
          <w:tcPr>
            <w:tcW w:w="0" w:type="auto"/>
            <w:tcBorders>
              <w:right w:val="single" w:sz="4" w:space="0" w:color="auto"/>
            </w:tcBorders>
          </w:tcPr>
          <w:p w14:paraId="578A613B" w14:textId="77E1A2E1" w:rsidR="000057BE" w:rsidRPr="00D40AE1" w:rsidRDefault="000057BE" w:rsidP="000057BE">
            <w:pPr>
              <w:pStyle w:val="Compact"/>
            </w:pPr>
            <w:r>
              <w:t>0.66</w:t>
            </w:r>
          </w:p>
        </w:tc>
      </w:tr>
      <w:tr w:rsidR="000057BE" w:rsidRPr="00D40AE1" w14:paraId="2104E99B" w14:textId="77777777" w:rsidTr="00DD3C38">
        <w:tc>
          <w:tcPr>
            <w:tcW w:w="0" w:type="auto"/>
            <w:tcBorders>
              <w:right w:val="single" w:sz="4" w:space="0" w:color="auto"/>
            </w:tcBorders>
          </w:tcPr>
          <w:p w14:paraId="72F411E3" w14:textId="77777777" w:rsidR="000057BE" w:rsidRPr="00D40AE1" w:rsidRDefault="000057BE" w:rsidP="000057BE">
            <w:pPr>
              <w:pStyle w:val="Compact"/>
            </w:pPr>
            <w:r w:rsidRPr="00D40AE1">
              <w:t>18</w:t>
            </w:r>
          </w:p>
        </w:tc>
        <w:tc>
          <w:tcPr>
            <w:tcW w:w="0" w:type="auto"/>
            <w:tcBorders>
              <w:left w:val="single" w:sz="4" w:space="0" w:color="auto"/>
            </w:tcBorders>
          </w:tcPr>
          <w:p w14:paraId="185F1CB1" w14:textId="5FE32D73" w:rsidR="000057BE" w:rsidRPr="00D40AE1" w:rsidRDefault="000057BE" w:rsidP="000057BE">
            <w:pPr>
              <w:pStyle w:val="Compact"/>
            </w:pPr>
            <w:r>
              <w:t>Lck</w:t>
            </w:r>
          </w:p>
        </w:tc>
        <w:tc>
          <w:tcPr>
            <w:tcW w:w="0" w:type="auto"/>
          </w:tcPr>
          <w:p w14:paraId="13DC6315" w14:textId="04F7A4D6" w:rsidR="000057BE" w:rsidRPr="00D40AE1" w:rsidRDefault="000057BE" w:rsidP="000057BE">
            <w:pPr>
              <w:pStyle w:val="Compact"/>
            </w:pPr>
            <w:r>
              <w:t>1.46</w:t>
            </w:r>
          </w:p>
        </w:tc>
        <w:tc>
          <w:tcPr>
            <w:tcW w:w="0" w:type="auto"/>
            <w:tcBorders>
              <w:right w:val="single" w:sz="4" w:space="0" w:color="auto"/>
            </w:tcBorders>
          </w:tcPr>
          <w:p w14:paraId="08D1D9A0" w14:textId="35A4B052" w:rsidR="000057BE" w:rsidRPr="00D40AE1" w:rsidRDefault="000057BE" w:rsidP="000057BE">
            <w:pPr>
              <w:pStyle w:val="Compact"/>
            </w:pPr>
            <w:r>
              <w:t>-0.16</w:t>
            </w:r>
          </w:p>
        </w:tc>
        <w:tc>
          <w:tcPr>
            <w:tcW w:w="0" w:type="auto"/>
            <w:tcBorders>
              <w:left w:val="single" w:sz="4" w:space="0" w:color="auto"/>
            </w:tcBorders>
          </w:tcPr>
          <w:p w14:paraId="75967D0E" w14:textId="7BBCABD0" w:rsidR="000057BE" w:rsidRPr="00D40AE1" w:rsidRDefault="000057BE" w:rsidP="000057BE">
            <w:pPr>
              <w:pStyle w:val="Compact"/>
            </w:pPr>
            <w:r>
              <w:t>PKC[alpha]</w:t>
            </w:r>
          </w:p>
        </w:tc>
        <w:tc>
          <w:tcPr>
            <w:tcW w:w="0" w:type="auto"/>
          </w:tcPr>
          <w:p w14:paraId="29486930" w14:textId="0F522F05" w:rsidR="000057BE" w:rsidRPr="00D40AE1" w:rsidRDefault="000057BE" w:rsidP="000057BE">
            <w:pPr>
              <w:pStyle w:val="Compact"/>
            </w:pPr>
            <w:r>
              <w:t>2.31</w:t>
            </w:r>
          </w:p>
        </w:tc>
        <w:tc>
          <w:tcPr>
            <w:tcW w:w="0" w:type="auto"/>
            <w:tcBorders>
              <w:right w:val="single" w:sz="4" w:space="0" w:color="auto"/>
            </w:tcBorders>
          </w:tcPr>
          <w:p w14:paraId="59F82DE1" w14:textId="33665B7F" w:rsidR="000057BE" w:rsidRPr="00D40AE1" w:rsidRDefault="000057BE" w:rsidP="000057BE">
            <w:pPr>
              <w:pStyle w:val="Compact"/>
            </w:pPr>
            <w:r>
              <w:t>0.22</w:t>
            </w:r>
          </w:p>
        </w:tc>
      </w:tr>
      <w:tr w:rsidR="000057BE" w:rsidRPr="00D40AE1" w14:paraId="1B64209D" w14:textId="77777777" w:rsidTr="00DD3C38">
        <w:tc>
          <w:tcPr>
            <w:tcW w:w="0" w:type="auto"/>
            <w:tcBorders>
              <w:right w:val="single" w:sz="4" w:space="0" w:color="auto"/>
            </w:tcBorders>
          </w:tcPr>
          <w:p w14:paraId="5482A31E" w14:textId="77777777" w:rsidR="000057BE" w:rsidRPr="00D40AE1" w:rsidRDefault="000057BE" w:rsidP="000057BE">
            <w:pPr>
              <w:pStyle w:val="Compact"/>
            </w:pPr>
            <w:r w:rsidRPr="00D40AE1">
              <w:t>19</w:t>
            </w:r>
          </w:p>
        </w:tc>
        <w:tc>
          <w:tcPr>
            <w:tcW w:w="0" w:type="auto"/>
            <w:tcBorders>
              <w:left w:val="single" w:sz="4" w:space="0" w:color="auto"/>
            </w:tcBorders>
          </w:tcPr>
          <w:p w14:paraId="32B89E80" w14:textId="2F38E162" w:rsidR="000057BE" w:rsidRPr="00D40AE1" w:rsidRDefault="000057BE" w:rsidP="000057BE">
            <w:pPr>
              <w:pStyle w:val="Compact"/>
            </w:pPr>
            <w:r>
              <w:t>EphA5</w:t>
            </w:r>
          </w:p>
        </w:tc>
        <w:tc>
          <w:tcPr>
            <w:tcW w:w="0" w:type="auto"/>
          </w:tcPr>
          <w:p w14:paraId="6FA55DDA" w14:textId="77C1F6AE" w:rsidR="000057BE" w:rsidRPr="00D40AE1" w:rsidRDefault="000057BE" w:rsidP="000057BE">
            <w:pPr>
              <w:pStyle w:val="Compact"/>
            </w:pPr>
            <w:r>
              <w:t>1.35</w:t>
            </w:r>
          </w:p>
        </w:tc>
        <w:tc>
          <w:tcPr>
            <w:tcW w:w="0" w:type="auto"/>
            <w:tcBorders>
              <w:right w:val="single" w:sz="4" w:space="0" w:color="auto"/>
            </w:tcBorders>
          </w:tcPr>
          <w:p w14:paraId="360E6DBB" w14:textId="0A141528" w:rsidR="000057BE" w:rsidRPr="00D40AE1" w:rsidRDefault="000057BE" w:rsidP="000057BE">
            <w:pPr>
              <w:pStyle w:val="Compact"/>
            </w:pPr>
            <w:r>
              <w:t>-0.48</w:t>
            </w:r>
          </w:p>
        </w:tc>
        <w:tc>
          <w:tcPr>
            <w:tcW w:w="0" w:type="auto"/>
            <w:tcBorders>
              <w:left w:val="single" w:sz="4" w:space="0" w:color="auto"/>
            </w:tcBorders>
          </w:tcPr>
          <w:p w14:paraId="62946A62" w14:textId="019CE54D" w:rsidR="000057BE" w:rsidRPr="00D40AE1" w:rsidRDefault="000057BE" w:rsidP="000057BE">
            <w:pPr>
              <w:pStyle w:val="Compact"/>
            </w:pPr>
            <w:r>
              <w:t>JNK2</w:t>
            </w:r>
          </w:p>
        </w:tc>
        <w:tc>
          <w:tcPr>
            <w:tcW w:w="0" w:type="auto"/>
          </w:tcPr>
          <w:p w14:paraId="72C22E6E" w14:textId="7E131C47" w:rsidR="000057BE" w:rsidRPr="00D40AE1" w:rsidRDefault="000057BE" w:rsidP="000057BE">
            <w:pPr>
              <w:pStyle w:val="Compact"/>
            </w:pPr>
            <w:r>
              <w:t>2.31</w:t>
            </w:r>
          </w:p>
        </w:tc>
        <w:tc>
          <w:tcPr>
            <w:tcW w:w="0" w:type="auto"/>
            <w:tcBorders>
              <w:right w:val="single" w:sz="4" w:space="0" w:color="auto"/>
            </w:tcBorders>
          </w:tcPr>
          <w:p w14:paraId="1E7C2354" w14:textId="7129C112" w:rsidR="000057BE" w:rsidRPr="00D40AE1" w:rsidRDefault="000057BE" w:rsidP="000057BE">
            <w:pPr>
              <w:pStyle w:val="Compact"/>
            </w:pPr>
            <w:r>
              <w:t>-0.46</w:t>
            </w:r>
          </w:p>
        </w:tc>
      </w:tr>
      <w:tr w:rsidR="000057BE" w:rsidRPr="00D40AE1" w14:paraId="149CC5D6" w14:textId="77777777" w:rsidTr="00DD3C38">
        <w:tc>
          <w:tcPr>
            <w:tcW w:w="0" w:type="auto"/>
            <w:tcBorders>
              <w:right w:val="single" w:sz="4" w:space="0" w:color="auto"/>
            </w:tcBorders>
          </w:tcPr>
          <w:p w14:paraId="6B43EB5E" w14:textId="77777777" w:rsidR="000057BE" w:rsidRPr="00D40AE1" w:rsidRDefault="000057BE" w:rsidP="000057BE">
            <w:pPr>
              <w:pStyle w:val="Compact"/>
            </w:pPr>
            <w:r w:rsidRPr="00D40AE1">
              <w:t>20</w:t>
            </w:r>
          </w:p>
        </w:tc>
        <w:tc>
          <w:tcPr>
            <w:tcW w:w="0" w:type="auto"/>
            <w:tcBorders>
              <w:left w:val="single" w:sz="4" w:space="0" w:color="auto"/>
            </w:tcBorders>
          </w:tcPr>
          <w:p w14:paraId="27A9682A" w14:textId="1F866588" w:rsidR="000057BE" w:rsidRPr="00D40AE1" w:rsidRDefault="000057BE" w:rsidP="000057BE">
            <w:pPr>
              <w:pStyle w:val="Compact"/>
            </w:pPr>
            <w:r>
              <w:t>TRKB</w:t>
            </w:r>
          </w:p>
        </w:tc>
        <w:tc>
          <w:tcPr>
            <w:tcW w:w="0" w:type="auto"/>
          </w:tcPr>
          <w:p w14:paraId="290DE635" w14:textId="33CE1A70" w:rsidR="000057BE" w:rsidRPr="00D40AE1" w:rsidRDefault="000057BE" w:rsidP="000057BE">
            <w:pPr>
              <w:pStyle w:val="Compact"/>
            </w:pPr>
            <w:r>
              <w:t>1.27</w:t>
            </w:r>
          </w:p>
        </w:tc>
        <w:tc>
          <w:tcPr>
            <w:tcW w:w="0" w:type="auto"/>
            <w:tcBorders>
              <w:right w:val="single" w:sz="4" w:space="0" w:color="auto"/>
            </w:tcBorders>
          </w:tcPr>
          <w:p w14:paraId="154535A8" w14:textId="156019F5" w:rsidR="000057BE" w:rsidRPr="00D40AE1" w:rsidRDefault="000057BE" w:rsidP="000057BE">
            <w:pPr>
              <w:pStyle w:val="Compact"/>
            </w:pPr>
            <w:r>
              <w:t>0.22</w:t>
            </w:r>
          </w:p>
        </w:tc>
        <w:tc>
          <w:tcPr>
            <w:tcW w:w="0" w:type="auto"/>
            <w:tcBorders>
              <w:left w:val="single" w:sz="4" w:space="0" w:color="auto"/>
            </w:tcBorders>
          </w:tcPr>
          <w:p w14:paraId="1B281C90" w14:textId="6FF624B2" w:rsidR="000057BE" w:rsidRPr="00D40AE1" w:rsidRDefault="000057BE" w:rsidP="000057BE">
            <w:pPr>
              <w:pStyle w:val="Compact"/>
            </w:pPr>
            <w:r>
              <w:t>CDK2</w:t>
            </w:r>
          </w:p>
        </w:tc>
        <w:tc>
          <w:tcPr>
            <w:tcW w:w="0" w:type="auto"/>
          </w:tcPr>
          <w:p w14:paraId="6CDC926E" w14:textId="5937F37F" w:rsidR="000057BE" w:rsidRPr="00D40AE1" w:rsidRDefault="000057BE" w:rsidP="000057BE">
            <w:pPr>
              <w:pStyle w:val="Compact"/>
            </w:pPr>
            <w:r>
              <w:t>2.30</w:t>
            </w:r>
          </w:p>
        </w:tc>
        <w:tc>
          <w:tcPr>
            <w:tcW w:w="0" w:type="auto"/>
            <w:tcBorders>
              <w:right w:val="single" w:sz="4" w:space="0" w:color="auto"/>
            </w:tcBorders>
          </w:tcPr>
          <w:p w14:paraId="64EA8929" w14:textId="58D27861" w:rsidR="000057BE" w:rsidRPr="00D40AE1" w:rsidRDefault="000057BE" w:rsidP="000057BE">
            <w:pPr>
              <w:pStyle w:val="Compact"/>
            </w:pPr>
            <w:r>
              <w:t>-0.39</w:t>
            </w:r>
          </w:p>
        </w:tc>
      </w:tr>
    </w:tbl>
    <w:p w14:paraId="5D5E5159" w14:textId="0C2595C3" w:rsidR="000057BE" w:rsidRDefault="000057BE" w:rsidP="000057BE">
      <w:pPr>
        <w:pStyle w:val="FirstParagraph"/>
        <w:jc w:val="both"/>
        <w:rPr>
          <w:b/>
        </w:rPr>
      </w:pPr>
      <w:bookmarkStart w:id="69" w:name="section-45"/>
      <w:bookmarkStart w:id="70" w:name="section-46"/>
      <w:bookmarkEnd w:id="69"/>
      <w:bookmarkEnd w:id="70"/>
      <w:r w:rsidRPr="00D40AE1">
        <w:rPr>
          <w:b/>
        </w:rPr>
        <w:t xml:space="preserve">Kinase Score </w:t>
      </w:r>
      <w:r>
        <w:rPr>
          <w:b/>
        </w:rPr>
        <w:t>Plot</w:t>
      </w:r>
      <w:r w:rsidRPr="00D40AE1">
        <w:rPr>
          <w:b/>
        </w:rPr>
        <w:t xml:space="preserve"> (PTK</w:t>
      </w:r>
      <w:r>
        <w:rPr>
          <w:b/>
        </w:rPr>
        <w:t xml:space="preserve"> left, STK right</w:t>
      </w:r>
      <w:r w:rsidRPr="00D40AE1">
        <w:rPr>
          <w:b/>
        </w:rPr>
        <w:t xml:space="preserve">) </w:t>
      </w:r>
      <w:r>
        <w:rPr>
          <w:b/>
        </w:rPr>
        <w:t>of T1-96 vs Control-WT</w:t>
      </w:r>
    </w:p>
    <w:p w14:paraId="06639C6D" w14:textId="6523B7FB" w:rsidR="000057BE" w:rsidRDefault="000057BE" w:rsidP="000057BE">
      <w:pPr>
        <w:pStyle w:val="FirstParagraph"/>
        <w:jc w:val="both"/>
        <w:rPr>
          <w:noProof/>
        </w:rPr>
      </w:pPr>
      <w:r>
        <w:rPr>
          <w:noProof/>
        </w:rPr>
        <w:t xml:space="preserve"> </w:t>
      </w:r>
      <w:r>
        <w:rPr>
          <w:noProof/>
        </w:rPr>
        <w:drawing>
          <wp:inline distT="0" distB="0" distL="0" distR="0" wp14:anchorId="26560DBF" wp14:editId="4E5A3200">
            <wp:extent cx="3599815" cy="2879725"/>
            <wp:effectExtent l="0" t="0" r="635" b="0"/>
            <wp:docPr id="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pic:cNvPicPr>
                  </pic:nvPicPr>
                  <pic:blipFill>
                    <a:blip r:embed="rId36"/>
                    <a:stretch>
                      <a:fillRect/>
                    </a:stretch>
                  </pic:blipFill>
                  <pic:spPr bwMode="auto">
                    <a:xfrm>
                      <a:off x="0" y="0"/>
                      <a:ext cx="3599815" cy="2879725"/>
                    </a:xfrm>
                    <a:prstGeom prst="rect">
                      <a:avLst/>
                    </a:prstGeom>
                    <a:noFill/>
                    <a:ln w="9525">
                      <a:noFill/>
                      <a:headEnd/>
                      <a:tailEnd/>
                    </a:ln>
                  </pic:spPr>
                </pic:pic>
              </a:graphicData>
            </a:graphic>
          </wp:inline>
        </w:drawing>
      </w:r>
    </w:p>
    <w:p w14:paraId="2F0AFF76" w14:textId="740ACA98" w:rsidR="000057BE" w:rsidRDefault="000057BE" w:rsidP="000057BE">
      <w:r>
        <w:rPr>
          <w:noProof/>
        </w:rPr>
        <w:br w:type="page"/>
      </w:r>
      <w:r w:rsidRPr="00D40AE1">
        <w:rPr>
          <w:b/>
        </w:rPr>
        <w:lastRenderedPageBreak/>
        <w:t>Kinase Score Table (PTK</w:t>
      </w:r>
      <w:r>
        <w:rPr>
          <w:b/>
        </w:rPr>
        <w:t xml:space="preserve"> + STK</w:t>
      </w:r>
      <w:r w:rsidRPr="00D40AE1">
        <w:rPr>
          <w:b/>
        </w:rPr>
        <w:t xml:space="preserve">) </w:t>
      </w:r>
      <w:r>
        <w:rPr>
          <w:b/>
        </w:rPr>
        <w:t>of T2-97 vs Control-WT</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7E0" w:firstRow="1" w:lastRow="1" w:firstColumn="1" w:lastColumn="1" w:noHBand="1" w:noVBand="1"/>
      </w:tblPr>
      <w:tblGrid>
        <w:gridCol w:w="754"/>
        <w:gridCol w:w="1745"/>
        <w:gridCol w:w="1141"/>
        <w:gridCol w:w="1309"/>
        <w:gridCol w:w="1623"/>
        <w:gridCol w:w="1141"/>
        <w:gridCol w:w="1309"/>
      </w:tblGrid>
      <w:tr w:rsidR="000057BE" w:rsidRPr="00D40AE1" w14:paraId="625BEB76" w14:textId="77777777" w:rsidTr="00DD3C38">
        <w:tc>
          <w:tcPr>
            <w:tcW w:w="0" w:type="auto"/>
            <w:tcBorders>
              <w:bottom w:val="single" w:sz="4" w:space="0" w:color="auto"/>
              <w:right w:val="single" w:sz="4" w:space="0" w:color="auto"/>
            </w:tcBorders>
          </w:tcPr>
          <w:p w14:paraId="53F71EE5" w14:textId="77777777" w:rsidR="000057BE" w:rsidRPr="00D4602E" w:rsidRDefault="000057BE" w:rsidP="00DD3C38">
            <w:pPr>
              <w:pStyle w:val="Compact"/>
              <w:rPr>
                <w:b/>
              </w:rPr>
            </w:pPr>
          </w:p>
        </w:tc>
        <w:tc>
          <w:tcPr>
            <w:tcW w:w="0" w:type="auto"/>
            <w:gridSpan w:val="3"/>
            <w:tcBorders>
              <w:left w:val="single" w:sz="4" w:space="0" w:color="auto"/>
              <w:bottom w:val="single" w:sz="4" w:space="0" w:color="auto"/>
              <w:right w:val="single" w:sz="4" w:space="0" w:color="auto"/>
            </w:tcBorders>
            <w:vAlign w:val="center"/>
          </w:tcPr>
          <w:p w14:paraId="4A69068A" w14:textId="77777777" w:rsidR="000057BE" w:rsidRPr="005B388F" w:rsidRDefault="000057BE" w:rsidP="00DD3C38">
            <w:pPr>
              <w:pStyle w:val="Compact"/>
              <w:jc w:val="center"/>
              <w:rPr>
                <w:b/>
                <w:bCs/>
              </w:rPr>
            </w:pPr>
            <w:r>
              <w:rPr>
                <w:b/>
                <w:bCs/>
              </w:rPr>
              <w:t>PTK</w:t>
            </w:r>
          </w:p>
        </w:tc>
        <w:tc>
          <w:tcPr>
            <w:tcW w:w="0" w:type="auto"/>
            <w:gridSpan w:val="3"/>
            <w:tcBorders>
              <w:left w:val="single" w:sz="4" w:space="0" w:color="auto"/>
              <w:bottom w:val="single" w:sz="4" w:space="0" w:color="auto"/>
              <w:right w:val="single" w:sz="4" w:space="0" w:color="auto"/>
            </w:tcBorders>
            <w:vAlign w:val="center"/>
          </w:tcPr>
          <w:p w14:paraId="3A2CC3AF" w14:textId="77777777" w:rsidR="000057BE" w:rsidRPr="005B388F" w:rsidRDefault="000057BE" w:rsidP="00DD3C38">
            <w:pPr>
              <w:pStyle w:val="Compact"/>
              <w:jc w:val="center"/>
              <w:rPr>
                <w:b/>
                <w:bCs/>
              </w:rPr>
            </w:pPr>
            <w:r>
              <w:rPr>
                <w:b/>
                <w:bCs/>
              </w:rPr>
              <w:t>STK</w:t>
            </w:r>
          </w:p>
        </w:tc>
      </w:tr>
      <w:tr w:rsidR="000057BE" w:rsidRPr="00D40AE1" w14:paraId="53E49CBC" w14:textId="77777777" w:rsidTr="00DD3C38">
        <w:tc>
          <w:tcPr>
            <w:tcW w:w="0" w:type="auto"/>
            <w:tcBorders>
              <w:top w:val="single" w:sz="4" w:space="0" w:color="auto"/>
              <w:bottom w:val="single" w:sz="4" w:space="0" w:color="auto"/>
              <w:right w:val="single" w:sz="4" w:space="0" w:color="auto"/>
            </w:tcBorders>
            <w:vAlign w:val="bottom"/>
          </w:tcPr>
          <w:p w14:paraId="7B64F45E" w14:textId="77777777" w:rsidR="000057BE" w:rsidRPr="005B388F" w:rsidRDefault="000057BE" w:rsidP="00DD3C38">
            <w:pPr>
              <w:pStyle w:val="Compact"/>
              <w:rPr>
                <w:b/>
                <w:bCs/>
              </w:rPr>
            </w:pPr>
            <w:r w:rsidRPr="005B388F">
              <w:rPr>
                <w:b/>
                <w:bCs/>
              </w:rPr>
              <w:t>Rank</w:t>
            </w:r>
          </w:p>
        </w:tc>
        <w:tc>
          <w:tcPr>
            <w:tcW w:w="0" w:type="auto"/>
            <w:tcBorders>
              <w:top w:val="single" w:sz="4" w:space="0" w:color="auto"/>
              <w:left w:val="single" w:sz="4" w:space="0" w:color="auto"/>
              <w:bottom w:val="single" w:sz="4" w:space="0" w:color="auto"/>
            </w:tcBorders>
            <w:vAlign w:val="bottom"/>
          </w:tcPr>
          <w:p w14:paraId="6AFFA691" w14:textId="77777777" w:rsidR="000057BE" w:rsidRPr="005B388F" w:rsidRDefault="000057BE" w:rsidP="00DD3C38">
            <w:pPr>
              <w:pStyle w:val="Compact"/>
              <w:rPr>
                <w:b/>
                <w:bCs/>
              </w:rPr>
            </w:pPr>
            <w:r w:rsidRPr="005B388F">
              <w:rPr>
                <w:b/>
                <w:bCs/>
              </w:rPr>
              <w:t>Kinase</w:t>
            </w:r>
            <w:r>
              <w:rPr>
                <w:b/>
                <w:bCs/>
              </w:rPr>
              <w:t xml:space="preserve"> </w:t>
            </w:r>
            <w:r w:rsidRPr="005B388F">
              <w:rPr>
                <w:b/>
                <w:bCs/>
              </w:rPr>
              <w:t>Name</w:t>
            </w:r>
          </w:p>
        </w:tc>
        <w:tc>
          <w:tcPr>
            <w:tcW w:w="0" w:type="auto"/>
            <w:tcBorders>
              <w:top w:val="single" w:sz="4" w:space="0" w:color="auto"/>
              <w:bottom w:val="single" w:sz="4" w:space="0" w:color="auto"/>
            </w:tcBorders>
            <w:vAlign w:val="bottom"/>
          </w:tcPr>
          <w:p w14:paraId="6CA60295" w14:textId="77777777" w:rsidR="000057BE" w:rsidRPr="005B388F" w:rsidRDefault="000057BE" w:rsidP="00DD3C38">
            <w:pPr>
              <w:pStyle w:val="Compact"/>
              <w:rPr>
                <w:b/>
                <w:bCs/>
              </w:rPr>
            </w:pPr>
            <w:r w:rsidRPr="005B388F">
              <w:rPr>
                <w:b/>
                <w:bCs/>
              </w:rPr>
              <w:t xml:space="preserve">Kinase </w:t>
            </w:r>
            <w:r>
              <w:rPr>
                <w:b/>
                <w:bCs/>
              </w:rPr>
              <w:t>S</w:t>
            </w:r>
            <w:r w:rsidRPr="005B388F">
              <w:rPr>
                <w:b/>
                <w:bCs/>
              </w:rPr>
              <w:t>core</w:t>
            </w:r>
          </w:p>
        </w:tc>
        <w:tc>
          <w:tcPr>
            <w:tcW w:w="0" w:type="auto"/>
            <w:tcBorders>
              <w:top w:val="single" w:sz="4" w:space="0" w:color="auto"/>
              <w:bottom w:val="single" w:sz="4" w:space="0" w:color="auto"/>
              <w:right w:val="single" w:sz="4" w:space="0" w:color="auto"/>
            </w:tcBorders>
            <w:vAlign w:val="bottom"/>
          </w:tcPr>
          <w:p w14:paraId="37BDFC59" w14:textId="77777777" w:rsidR="000057BE" w:rsidRPr="005B388F" w:rsidRDefault="000057BE" w:rsidP="00DD3C38">
            <w:pPr>
              <w:pStyle w:val="Compact"/>
              <w:rPr>
                <w:b/>
                <w:bCs/>
              </w:rPr>
            </w:pPr>
            <w:r w:rsidRPr="005B388F">
              <w:rPr>
                <w:b/>
                <w:bCs/>
              </w:rPr>
              <w:t>Kinase Statistic</w:t>
            </w:r>
          </w:p>
        </w:tc>
        <w:tc>
          <w:tcPr>
            <w:tcW w:w="0" w:type="auto"/>
            <w:tcBorders>
              <w:top w:val="single" w:sz="4" w:space="0" w:color="auto"/>
              <w:left w:val="single" w:sz="4" w:space="0" w:color="auto"/>
              <w:bottom w:val="single" w:sz="4" w:space="0" w:color="auto"/>
            </w:tcBorders>
            <w:vAlign w:val="bottom"/>
          </w:tcPr>
          <w:p w14:paraId="0E86C3AB" w14:textId="77777777" w:rsidR="000057BE" w:rsidRPr="005B388F" w:rsidRDefault="000057BE" w:rsidP="00DD3C38">
            <w:pPr>
              <w:pStyle w:val="Compact"/>
              <w:rPr>
                <w:b/>
                <w:bCs/>
              </w:rPr>
            </w:pPr>
            <w:r w:rsidRPr="005B388F">
              <w:rPr>
                <w:b/>
                <w:bCs/>
              </w:rPr>
              <w:t>Kinase Name</w:t>
            </w:r>
          </w:p>
        </w:tc>
        <w:tc>
          <w:tcPr>
            <w:tcW w:w="0" w:type="auto"/>
            <w:tcBorders>
              <w:top w:val="single" w:sz="4" w:space="0" w:color="auto"/>
              <w:bottom w:val="single" w:sz="4" w:space="0" w:color="auto"/>
            </w:tcBorders>
            <w:vAlign w:val="bottom"/>
          </w:tcPr>
          <w:p w14:paraId="630D28B9" w14:textId="77777777" w:rsidR="000057BE" w:rsidRPr="005B388F" w:rsidRDefault="000057BE" w:rsidP="00DD3C38">
            <w:pPr>
              <w:pStyle w:val="Compact"/>
              <w:rPr>
                <w:b/>
                <w:bCs/>
              </w:rPr>
            </w:pPr>
            <w:r w:rsidRPr="005B388F">
              <w:rPr>
                <w:b/>
                <w:bCs/>
              </w:rPr>
              <w:t>Kinase Score</w:t>
            </w:r>
          </w:p>
        </w:tc>
        <w:tc>
          <w:tcPr>
            <w:tcW w:w="0" w:type="auto"/>
            <w:tcBorders>
              <w:top w:val="single" w:sz="4" w:space="0" w:color="auto"/>
              <w:bottom w:val="single" w:sz="4" w:space="0" w:color="auto"/>
              <w:right w:val="single" w:sz="4" w:space="0" w:color="auto"/>
            </w:tcBorders>
            <w:vAlign w:val="bottom"/>
          </w:tcPr>
          <w:p w14:paraId="0AE0247E" w14:textId="77777777" w:rsidR="000057BE" w:rsidRPr="005B388F" w:rsidRDefault="000057BE" w:rsidP="00DD3C38">
            <w:pPr>
              <w:pStyle w:val="Compact"/>
              <w:rPr>
                <w:b/>
                <w:bCs/>
              </w:rPr>
            </w:pPr>
            <w:r w:rsidRPr="005B388F">
              <w:rPr>
                <w:b/>
                <w:bCs/>
              </w:rPr>
              <w:t>Kinase Statistic</w:t>
            </w:r>
          </w:p>
        </w:tc>
      </w:tr>
      <w:tr w:rsidR="000057BE" w:rsidRPr="00D40AE1" w14:paraId="524D6470" w14:textId="77777777" w:rsidTr="00DD3C38">
        <w:tc>
          <w:tcPr>
            <w:tcW w:w="0" w:type="auto"/>
            <w:tcBorders>
              <w:top w:val="single" w:sz="4" w:space="0" w:color="auto"/>
              <w:right w:val="single" w:sz="4" w:space="0" w:color="auto"/>
            </w:tcBorders>
          </w:tcPr>
          <w:p w14:paraId="045DC386" w14:textId="77777777" w:rsidR="000057BE" w:rsidRPr="00D40AE1" w:rsidRDefault="000057BE" w:rsidP="000057BE">
            <w:pPr>
              <w:pStyle w:val="Compact"/>
            </w:pPr>
            <w:r w:rsidRPr="00D40AE1">
              <w:t>1</w:t>
            </w:r>
          </w:p>
        </w:tc>
        <w:tc>
          <w:tcPr>
            <w:tcW w:w="0" w:type="auto"/>
            <w:tcBorders>
              <w:top w:val="single" w:sz="4" w:space="0" w:color="auto"/>
              <w:left w:val="single" w:sz="4" w:space="0" w:color="auto"/>
            </w:tcBorders>
          </w:tcPr>
          <w:p w14:paraId="1C229C63" w14:textId="0FC24CDE" w:rsidR="000057BE" w:rsidRPr="00D40AE1" w:rsidRDefault="000057BE" w:rsidP="000057BE">
            <w:pPr>
              <w:pStyle w:val="Compact"/>
            </w:pPr>
            <w:r>
              <w:t>Ron</w:t>
            </w:r>
          </w:p>
        </w:tc>
        <w:tc>
          <w:tcPr>
            <w:tcW w:w="0" w:type="auto"/>
            <w:tcBorders>
              <w:top w:val="single" w:sz="4" w:space="0" w:color="auto"/>
            </w:tcBorders>
          </w:tcPr>
          <w:p w14:paraId="76D637FC" w14:textId="5629BFAC" w:rsidR="000057BE" w:rsidRPr="00D40AE1" w:rsidRDefault="000057BE" w:rsidP="000057BE">
            <w:pPr>
              <w:pStyle w:val="Compact"/>
            </w:pPr>
            <w:r>
              <w:t>3.34</w:t>
            </w:r>
          </w:p>
        </w:tc>
        <w:tc>
          <w:tcPr>
            <w:tcW w:w="0" w:type="auto"/>
            <w:tcBorders>
              <w:top w:val="single" w:sz="4" w:space="0" w:color="auto"/>
              <w:right w:val="single" w:sz="4" w:space="0" w:color="auto"/>
            </w:tcBorders>
          </w:tcPr>
          <w:p w14:paraId="132EBD54" w14:textId="2E0194F2" w:rsidR="000057BE" w:rsidRPr="00D40AE1" w:rsidRDefault="000057BE" w:rsidP="000057BE">
            <w:pPr>
              <w:pStyle w:val="Compact"/>
            </w:pPr>
            <w:r>
              <w:t>-0.71</w:t>
            </w:r>
          </w:p>
        </w:tc>
        <w:tc>
          <w:tcPr>
            <w:tcW w:w="0" w:type="auto"/>
            <w:tcBorders>
              <w:top w:val="single" w:sz="4" w:space="0" w:color="auto"/>
              <w:left w:val="single" w:sz="4" w:space="0" w:color="auto"/>
            </w:tcBorders>
          </w:tcPr>
          <w:p w14:paraId="0321FFE2" w14:textId="51CC58D5" w:rsidR="000057BE" w:rsidRPr="00D40AE1" w:rsidRDefault="000057BE" w:rsidP="000057BE">
            <w:pPr>
              <w:pStyle w:val="Compact"/>
            </w:pPr>
            <w:r>
              <w:t>ADCK3</w:t>
            </w:r>
          </w:p>
        </w:tc>
        <w:tc>
          <w:tcPr>
            <w:tcW w:w="0" w:type="auto"/>
            <w:tcBorders>
              <w:top w:val="single" w:sz="4" w:space="0" w:color="auto"/>
            </w:tcBorders>
          </w:tcPr>
          <w:p w14:paraId="4A6235B3" w14:textId="5D2568D8" w:rsidR="000057BE" w:rsidRPr="00D40AE1" w:rsidRDefault="000057BE" w:rsidP="000057BE">
            <w:pPr>
              <w:pStyle w:val="Compact"/>
            </w:pPr>
            <w:r>
              <w:t>3.62</w:t>
            </w:r>
          </w:p>
        </w:tc>
        <w:tc>
          <w:tcPr>
            <w:tcW w:w="0" w:type="auto"/>
            <w:tcBorders>
              <w:top w:val="single" w:sz="4" w:space="0" w:color="auto"/>
              <w:right w:val="single" w:sz="4" w:space="0" w:color="auto"/>
            </w:tcBorders>
          </w:tcPr>
          <w:p w14:paraId="34B30180" w14:textId="09DCDE4A" w:rsidR="000057BE" w:rsidRPr="00D40AE1" w:rsidRDefault="000057BE" w:rsidP="000057BE">
            <w:pPr>
              <w:pStyle w:val="Compact"/>
            </w:pPr>
            <w:r>
              <w:t>-1.38</w:t>
            </w:r>
          </w:p>
        </w:tc>
      </w:tr>
      <w:tr w:rsidR="000057BE" w:rsidRPr="00D40AE1" w14:paraId="66836578" w14:textId="77777777" w:rsidTr="00DD3C38">
        <w:tc>
          <w:tcPr>
            <w:tcW w:w="0" w:type="auto"/>
            <w:tcBorders>
              <w:right w:val="single" w:sz="4" w:space="0" w:color="auto"/>
            </w:tcBorders>
          </w:tcPr>
          <w:p w14:paraId="7E130DD3" w14:textId="77777777" w:rsidR="000057BE" w:rsidRPr="00D40AE1" w:rsidRDefault="000057BE" w:rsidP="000057BE">
            <w:pPr>
              <w:pStyle w:val="Compact"/>
            </w:pPr>
            <w:r w:rsidRPr="00D40AE1">
              <w:t>2</w:t>
            </w:r>
          </w:p>
        </w:tc>
        <w:tc>
          <w:tcPr>
            <w:tcW w:w="0" w:type="auto"/>
            <w:tcBorders>
              <w:left w:val="single" w:sz="4" w:space="0" w:color="auto"/>
            </w:tcBorders>
          </w:tcPr>
          <w:p w14:paraId="3C06627F" w14:textId="7A778A4D" w:rsidR="000057BE" w:rsidRPr="00D40AE1" w:rsidRDefault="000057BE" w:rsidP="000057BE">
            <w:pPr>
              <w:pStyle w:val="Compact"/>
            </w:pPr>
            <w:r>
              <w:t>Fgr</w:t>
            </w:r>
          </w:p>
        </w:tc>
        <w:tc>
          <w:tcPr>
            <w:tcW w:w="0" w:type="auto"/>
          </w:tcPr>
          <w:p w14:paraId="5BFD6BF1" w14:textId="7584D41C" w:rsidR="000057BE" w:rsidRPr="00D40AE1" w:rsidRDefault="000057BE" w:rsidP="000057BE">
            <w:pPr>
              <w:pStyle w:val="Compact"/>
            </w:pPr>
            <w:r>
              <w:t>3.08</w:t>
            </w:r>
          </w:p>
        </w:tc>
        <w:tc>
          <w:tcPr>
            <w:tcW w:w="0" w:type="auto"/>
            <w:tcBorders>
              <w:right w:val="single" w:sz="4" w:space="0" w:color="auto"/>
            </w:tcBorders>
          </w:tcPr>
          <w:p w14:paraId="2422D32B" w14:textId="7E9ABDCB" w:rsidR="000057BE" w:rsidRPr="00D40AE1" w:rsidRDefault="000057BE" w:rsidP="000057BE">
            <w:pPr>
              <w:pStyle w:val="Compact"/>
            </w:pPr>
            <w:r>
              <w:t>0.73</w:t>
            </w:r>
          </w:p>
        </w:tc>
        <w:tc>
          <w:tcPr>
            <w:tcW w:w="0" w:type="auto"/>
            <w:tcBorders>
              <w:left w:val="single" w:sz="4" w:space="0" w:color="auto"/>
            </w:tcBorders>
          </w:tcPr>
          <w:p w14:paraId="670BF18F" w14:textId="68CC64F5" w:rsidR="000057BE" w:rsidRPr="00D40AE1" w:rsidRDefault="000057BE" w:rsidP="000057BE">
            <w:pPr>
              <w:pStyle w:val="Compact"/>
            </w:pPr>
            <w:r>
              <w:t>PKG1</w:t>
            </w:r>
          </w:p>
        </w:tc>
        <w:tc>
          <w:tcPr>
            <w:tcW w:w="0" w:type="auto"/>
          </w:tcPr>
          <w:p w14:paraId="503EEC17" w14:textId="249A6496" w:rsidR="000057BE" w:rsidRPr="00D40AE1" w:rsidRDefault="000057BE" w:rsidP="000057BE">
            <w:pPr>
              <w:pStyle w:val="Compact"/>
            </w:pPr>
            <w:r>
              <w:t>3.08</w:t>
            </w:r>
          </w:p>
        </w:tc>
        <w:tc>
          <w:tcPr>
            <w:tcW w:w="0" w:type="auto"/>
            <w:tcBorders>
              <w:right w:val="single" w:sz="4" w:space="0" w:color="auto"/>
            </w:tcBorders>
          </w:tcPr>
          <w:p w14:paraId="18F412D6" w14:textId="092BE54C" w:rsidR="000057BE" w:rsidRPr="00D40AE1" w:rsidRDefault="000057BE" w:rsidP="000057BE">
            <w:pPr>
              <w:pStyle w:val="Compact"/>
            </w:pPr>
            <w:r>
              <w:t>0.43</w:t>
            </w:r>
          </w:p>
        </w:tc>
      </w:tr>
      <w:tr w:rsidR="000057BE" w:rsidRPr="00D40AE1" w14:paraId="47B570AC" w14:textId="77777777" w:rsidTr="00DD3C38">
        <w:tc>
          <w:tcPr>
            <w:tcW w:w="0" w:type="auto"/>
            <w:tcBorders>
              <w:right w:val="single" w:sz="4" w:space="0" w:color="auto"/>
            </w:tcBorders>
          </w:tcPr>
          <w:p w14:paraId="59D8A29B" w14:textId="77777777" w:rsidR="000057BE" w:rsidRPr="00D40AE1" w:rsidRDefault="000057BE" w:rsidP="000057BE">
            <w:pPr>
              <w:pStyle w:val="Compact"/>
            </w:pPr>
            <w:r w:rsidRPr="00D40AE1">
              <w:t>3</w:t>
            </w:r>
          </w:p>
        </w:tc>
        <w:tc>
          <w:tcPr>
            <w:tcW w:w="0" w:type="auto"/>
            <w:tcBorders>
              <w:left w:val="single" w:sz="4" w:space="0" w:color="auto"/>
            </w:tcBorders>
          </w:tcPr>
          <w:p w14:paraId="66E2F15E" w14:textId="15CC09FD" w:rsidR="000057BE" w:rsidRPr="00D40AE1" w:rsidRDefault="000057BE" w:rsidP="000057BE">
            <w:pPr>
              <w:pStyle w:val="Compact"/>
            </w:pPr>
            <w:r>
              <w:t>ITK</w:t>
            </w:r>
          </w:p>
        </w:tc>
        <w:tc>
          <w:tcPr>
            <w:tcW w:w="0" w:type="auto"/>
          </w:tcPr>
          <w:p w14:paraId="2B5293EB" w14:textId="768AE2CC" w:rsidR="000057BE" w:rsidRPr="00D40AE1" w:rsidRDefault="000057BE" w:rsidP="000057BE">
            <w:pPr>
              <w:pStyle w:val="Compact"/>
            </w:pPr>
            <w:r>
              <w:t>2.72</w:t>
            </w:r>
          </w:p>
        </w:tc>
        <w:tc>
          <w:tcPr>
            <w:tcW w:w="0" w:type="auto"/>
            <w:tcBorders>
              <w:right w:val="single" w:sz="4" w:space="0" w:color="auto"/>
            </w:tcBorders>
          </w:tcPr>
          <w:p w14:paraId="1A016003" w14:textId="2B3C2DB6" w:rsidR="000057BE" w:rsidRPr="00D40AE1" w:rsidRDefault="000057BE" w:rsidP="000057BE">
            <w:pPr>
              <w:pStyle w:val="Compact"/>
            </w:pPr>
            <w:r>
              <w:t>-0.24</w:t>
            </w:r>
          </w:p>
        </w:tc>
        <w:tc>
          <w:tcPr>
            <w:tcW w:w="0" w:type="auto"/>
            <w:tcBorders>
              <w:left w:val="single" w:sz="4" w:space="0" w:color="auto"/>
            </w:tcBorders>
          </w:tcPr>
          <w:p w14:paraId="41CD0B10" w14:textId="7E1B3624" w:rsidR="000057BE" w:rsidRPr="00D40AE1" w:rsidRDefault="000057BE" w:rsidP="000057BE">
            <w:pPr>
              <w:pStyle w:val="Compact"/>
            </w:pPr>
            <w:r>
              <w:t>p70S6K[beta]</w:t>
            </w:r>
          </w:p>
        </w:tc>
        <w:tc>
          <w:tcPr>
            <w:tcW w:w="0" w:type="auto"/>
          </w:tcPr>
          <w:p w14:paraId="722E3296" w14:textId="10952C2E" w:rsidR="000057BE" w:rsidRPr="00D40AE1" w:rsidRDefault="000057BE" w:rsidP="000057BE">
            <w:pPr>
              <w:pStyle w:val="Compact"/>
            </w:pPr>
            <w:r>
              <w:t>2.92</w:t>
            </w:r>
          </w:p>
        </w:tc>
        <w:tc>
          <w:tcPr>
            <w:tcW w:w="0" w:type="auto"/>
            <w:tcBorders>
              <w:right w:val="single" w:sz="4" w:space="0" w:color="auto"/>
            </w:tcBorders>
          </w:tcPr>
          <w:p w14:paraId="71579329" w14:textId="57BC204F" w:rsidR="000057BE" w:rsidRPr="00D40AE1" w:rsidRDefault="000057BE" w:rsidP="000057BE">
            <w:pPr>
              <w:pStyle w:val="Compact"/>
            </w:pPr>
            <w:r>
              <w:t>0.64</w:t>
            </w:r>
          </w:p>
        </w:tc>
      </w:tr>
      <w:tr w:rsidR="000057BE" w:rsidRPr="00D40AE1" w14:paraId="6DF5BB78" w14:textId="77777777" w:rsidTr="00DD3C38">
        <w:tc>
          <w:tcPr>
            <w:tcW w:w="0" w:type="auto"/>
            <w:tcBorders>
              <w:right w:val="single" w:sz="4" w:space="0" w:color="auto"/>
            </w:tcBorders>
          </w:tcPr>
          <w:p w14:paraId="16B05C2A" w14:textId="77777777" w:rsidR="000057BE" w:rsidRPr="00D40AE1" w:rsidRDefault="000057BE" w:rsidP="000057BE">
            <w:pPr>
              <w:pStyle w:val="Compact"/>
            </w:pPr>
            <w:r w:rsidRPr="00D40AE1">
              <w:t>4</w:t>
            </w:r>
          </w:p>
        </w:tc>
        <w:tc>
          <w:tcPr>
            <w:tcW w:w="0" w:type="auto"/>
            <w:tcBorders>
              <w:left w:val="single" w:sz="4" w:space="0" w:color="auto"/>
            </w:tcBorders>
          </w:tcPr>
          <w:p w14:paraId="06CC7D65" w14:textId="5CBAE47F" w:rsidR="000057BE" w:rsidRPr="00D40AE1" w:rsidRDefault="000057BE" w:rsidP="000057BE">
            <w:pPr>
              <w:pStyle w:val="Compact"/>
            </w:pPr>
            <w:r>
              <w:t>Ret</w:t>
            </w:r>
          </w:p>
        </w:tc>
        <w:tc>
          <w:tcPr>
            <w:tcW w:w="0" w:type="auto"/>
          </w:tcPr>
          <w:p w14:paraId="6DF33FC4" w14:textId="1A853839" w:rsidR="000057BE" w:rsidRPr="00D40AE1" w:rsidRDefault="000057BE" w:rsidP="000057BE">
            <w:pPr>
              <w:pStyle w:val="Compact"/>
            </w:pPr>
            <w:r>
              <w:t>2.68</w:t>
            </w:r>
          </w:p>
        </w:tc>
        <w:tc>
          <w:tcPr>
            <w:tcW w:w="0" w:type="auto"/>
            <w:tcBorders>
              <w:right w:val="single" w:sz="4" w:space="0" w:color="auto"/>
            </w:tcBorders>
          </w:tcPr>
          <w:p w14:paraId="27E22543" w14:textId="0E4976BE" w:rsidR="000057BE" w:rsidRPr="00D40AE1" w:rsidRDefault="000057BE" w:rsidP="000057BE">
            <w:pPr>
              <w:pStyle w:val="Compact"/>
            </w:pPr>
            <w:r>
              <w:t>-0.43</w:t>
            </w:r>
          </w:p>
        </w:tc>
        <w:tc>
          <w:tcPr>
            <w:tcW w:w="0" w:type="auto"/>
            <w:tcBorders>
              <w:left w:val="single" w:sz="4" w:space="0" w:color="auto"/>
            </w:tcBorders>
          </w:tcPr>
          <w:p w14:paraId="29BC33EA" w14:textId="47EF9D5E" w:rsidR="000057BE" w:rsidRPr="00D40AE1" w:rsidRDefault="000057BE" w:rsidP="000057BE">
            <w:pPr>
              <w:pStyle w:val="Compact"/>
            </w:pPr>
            <w:r>
              <w:t>PFTAIRE2</w:t>
            </w:r>
          </w:p>
        </w:tc>
        <w:tc>
          <w:tcPr>
            <w:tcW w:w="0" w:type="auto"/>
          </w:tcPr>
          <w:p w14:paraId="342050CE" w14:textId="790ACD5F" w:rsidR="000057BE" w:rsidRPr="00D40AE1" w:rsidRDefault="000057BE" w:rsidP="000057BE">
            <w:pPr>
              <w:pStyle w:val="Compact"/>
            </w:pPr>
            <w:r>
              <w:t>2.77</w:t>
            </w:r>
          </w:p>
        </w:tc>
        <w:tc>
          <w:tcPr>
            <w:tcW w:w="0" w:type="auto"/>
            <w:tcBorders>
              <w:right w:val="single" w:sz="4" w:space="0" w:color="auto"/>
            </w:tcBorders>
          </w:tcPr>
          <w:p w14:paraId="56C8BC89" w14:textId="73D1CA59" w:rsidR="000057BE" w:rsidRPr="00D40AE1" w:rsidRDefault="000057BE" w:rsidP="000057BE">
            <w:pPr>
              <w:pStyle w:val="Compact"/>
            </w:pPr>
            <w:r>
              <w:t>1.33</w:t>
            </w:r>
          </w:p>
        </w:tc>
      </w:tr>
      <w:tr w:rsidR="000057BE" w:rsidRPr="00D40AE1" w14:paraId="357B644A" w14:textId="77777777" w:rsidTr="00DD3C38">
        <w:tc>
          <w:tcPr>
            <w:tcW w:w="0" w:type="auto"/>
            <w:tcBorders>
              <w:right w:val="single" w:sz="4" w:space="0" w:color="auto"/>
            </w:tcBorders>
          </w:tcPr>
          <w:p w14:paraId="0725D36C" w14:textId="77777777" w:rsidR="000057BE" w:rsidRPr="00D40AE1" w:rsidRDefault="000057BE" w:rsidP="000057BE">
            <w:pPr>
              <w:pStyle w:val="Compact"/>
            </w:pPr>
            <w:r w:rsidRPr="00D40AE1">
              <w:t>5</w:t>
            </w:r>
          </w:p>
        </w:tc>
        <w:tc>
          <w:tcPr>
            <w:tcW w:w="0" w:type="auto"/>
            <w:tcBorders>
              <w:left w:val="single" w:sz="4" w:space="0" w:color="auto"/>
            </w:tcBorders>
          </w:tcPr>
          <w:p w14:paraId="512C8E35" w14:textId="117198CF" w:rsidR="000057BE" w:rsidRPr="00D40AE1" w:rsidRDefault="000057BE" w:rsidP="000057BE">
            <w:pPr>
              <w:pStyle w:val="Compact"/>
            </w:pPr>
            <w:r>
              <w:t>Lck</w:t>
            </w:r>
          </w:p>
        </w:tc>
        <w:tc>
          <w:tcPr>
            <w:tcW w:w="0" w:type="auto"/>
          </w:tcPr>
          <w:p w14:paraId="35585508" w14:textId="6D879C9D" w:rsidR="000057BE" w:rsidRPr="00D40AE1" w:rsidRDefault="000057BE" w:rsidP="000057BE">
            <w:pPr>
              <w:pStyle w:val="Compact"/>
            </w:pPr>
            <w:r>
              <w:t>2.55</w:t>
            </w:r>
          </w:p>
        </w:tc>
        <w:tc>
          <w:tcPr>
            <w:tcW w:w="0" w:type="auto"/>
            <w:tcBorders>
              <w:right w:val="single" w:sz="4" w:space="0" w:color="auto"/>
            </w:tcBorders>
          </w:tcPr>
          <w:p w14:paraId="18C2DC37" w14:textId="634CF0E0" w:rsidR="000057BE" w:rsidRPr="00D40AE1" w:rsidRDefault="000057BE" w:rsidP="000057BE">
            <w:pPr>
              <w:pStyle w:val="Compact"/>
            </w:pPr>
            <w:r>
              <w:t>0.31</w:t>
            </w:r>
          </w:p>
        </w:tc>
        <w:tc>
          <w:tcPr>
            <w:tcW w:w="0" w:type="auto"/>
            <w:tcBorders>
              <w:left w:val="single" w:sz="4" w:space="0" w:color="auto"/>
            </w:tcBorders>
          </w:tcPr>
          <w:p w14:paraId="0686E853" w14:textId="60E938A0" w:rsidR="000057BE" w:rsidRPr="00D40AE1" w:rsidRDefault="000057BE" w:rsidP="000057BE">
            <w:pPr>
              <w:pStyle w:val="Compact"/>
            </w:pPr>
            <w:r>
              <w:t>RSKL2</w:t>
            </w:r>
          </w:p>
        </w:tc>
        <w:tc>
          <w:tcPr>
            <w:tcW w:w="0" w:type="auto"/>
          </w:tcPr>
          <w:p w14:paraId="008B706D" w14:textId="7F6FF0D6" w:rsidR="000057BE" w:rsidRPr="00D40AE1" w:rsidRDefault="000057BE" w:rsidP="000057BE">
            <w:pPr>
              <w:pStyle w:val="Compact"/>
            </w:pPr>
            <w:r>
              <w:t>2.75</w:t>
            </w:r>
          </w:p>
        </w:tc>
        <w:tc>
          <w:tcPr>
            <w:tcW w:w="0" w:type="auto"/>
            <w:tcBorders>
              <w:right w:val="single" w:sz="4" w:space="0" w:color="auto"/>
            </w:tcBorders>
          </w:tcPr>
          <w:p w14:paraId="0064C8E3" w14:textId="6AFF1721" w:rsidR="000057BE" w:rsidRPr="00D40AE1" w:rsidRDefault="000057BE" w:rsidP="000057BE">
            <w:pPr>
              <w:pStyle w:val="Compact"/>
            </w:pPr>
            <w:r>
              <w:t>-1.56</w:t>
            </w:r>
          </w:p>
        </w:tc>
      </w:tr>
      <w:tr w:rsidR="000057BE" w:rsidRPr="00D40AE1" w14:paraId="630D297D" w14:textId="77777777" w:rsidTr="00DD3C38">
        <w:tc>
          <w:tcPr>
            <w:tcW w:w="0" w:type="auto"/>
            <w:tcBorders>
              <w:right w:val="single" w:sz="4" w:space="0" w:color="auto"/>
            </w:tcBorders>
          </w:tcPr>
          <w:p w14:paraId="59C33638" w14:textId="77777777" w:rsidR="000057BE" w:rsidRPr="00D40AE1" w:rsidRDefault="000057BE" w:rsidP="000057BE">
            <w:pPr>
              <w:pStyle w:val="Compact"/>
            </w:pPr>
            <w:r w:rsidRPr="00D40AE1">
              <w:t>6</w:t>
            </w:r>
          </w:p>
        </w:tc>
        <w:tc>
          <w:tcPr>
            <w:tcW w:w="0" w:type="auto"/>
            <w:tcBorders>
              <w:left w:val="single" w:sz="4" w:space="0" w:color="auto"/>
            </w:tcBorders>
          </w:tcPr>
          <w:p w14:paraId="3103F3C9" w14:textId="3718545D" w:rsidR="000057BE" w:rsidRPr="00D40AE1" w:rsidRDefault="000057BE" w:rsidP="000057BE">
            <w:pPr>
              <w:pStyle w:val="Compact"/>
            </w:pPr>
            <w:r>
              <w:t>MEK1/MAP2K1</w:t>
            </w:r>
          </w:p>
        </w:tc>
        <w:tc>
          <w:tcPr>
            <w:tcW w:w="0" w:type="auto"/>
          </w:tcPr>
          <w:p w14:paraId="7FAC4001" w14:textId="5107ADFA" w:rsidR="000057BE" w:rsidRPr="00D40AE1" w:rsidRDefault="000057BE" w:rsidP="000057BE">
            <w:pPr>
              <w:pStyle w:val="Compact"/>
            </w:pPr>
            <w:r>
              <w:t>2.41</w:t>
            </w:r>
          </w:p>
        </w:tc>
        <w:tc>
          <w:tcPr>
            <w:tcW w:w="0" w:type="auto"/>
            <w:tcBorders>
              <w:right w:val="single" w:sz="4" w:space="0" w:color="auto"/>
            </w:tcBorders>
          </w:tcPr>
          <w:p w14:paraId="0E206C57" w14:textId="54968154" w:rsidR="000057BE" w:rsidRPr="00D40AE1" w:rsidRDefault="000057BE" w:rsidP="000057BE">
            <w:pPr>
              <w:pStyle w:val="Compact"/>
            </w:pPr>
            <w:r>
              <w:t>-0.79</w:t>
            </w:r>
          </w:p>
        </w:tc>
        <w:tc>
          <w:tcPr>
            <w:tcW w:w="0" w:type="auto"/>
            <w:tcBorders>
              <w:left w:val="single" w:sz="4" w:space="0" w:color="auto"/>
            </w:tcBorders>
          </w:tcPr>
          <w:p w14:paraId="0CE8F065" w14:textId="16B2A60A" w:rsidR="000057BE" w:rsidRPr="00D40AE1" w:rsidRDefault="000057BE" w:rsidP="000057BE">
            <w:pPr>
              <w:pStyle w:val="Compact"/>
            </w:pPr>
            <w:r>
              <w:t>PAK1</w:t>
            </w:r>
          </w:p>
        </w:tc>
        <w:tc>
          <w:tcPr>
            <w:tcW w:w="0" w:type="auto"/>
          </w:tcPr>
          <w:p w14:paraId="5F5AFB4D" w14:textId="1EA8DDCC" w:rsidR="000057BE" w:rsidRPr="00D40AE1" w:rsidRDefault="000057BE" w:rsidP="000057BE">
            <w:pPr>
              <w:pStyle w:val="Compact"/>
            </w:pPr>
            <w:r>
              <w:t>2.74</w:t>
            </w:r>
          </w:p>
        </w:tc>
        <w:tc>
          <w:tcPr>
            <w:tcW w:w="0" w:type="auto"/>
            <w:tcBorders>
              <w:right w:val="single" w:sz="4" w:space="0" w:color="auto"/>
            </w:tcBorders>
          </w:tcPr>
          <w:p w14:paraId="4067A40C" w14:textId="0BE2881A" w:rsidR="000057BE" w:rsidRPr="00D40AE1" w:rsidRDefault="000057BE" w:rsidP="000057BE">
            <w:pPr>
              <w:pStyle w:val="Compact"/>
            </w:pPr>
            <w:r>
              <w:t>-1.05</w:t>
            </w:r>
          </w:p>
        </w:tc>
      </w:tr>
      <w:tr w:rsidR="000057BE" w:rsidRPr="00D40AE1" w14:paraId="12463996" w14:textId="77777777" w:rsidTr="00DD3C38">
        <w:tc>
          <w:tcPr>
            <w:tcW w:w="0" w:type="auto"/>
            <w:tcBorders>
              <w:right w:val="single" w:sz="4" w:space="0" w:color="auto"/>
            </w:tcBorders>
          </w:tcPr>
          <w:p w14:paraId="0AFD850B" w14:textId="77777777" w:rsidR="000057BE" w:rsidRPr="00D40AE1" w:rsidRDefault="000057BE" w:rsidP="000057BE">
            <w:pPr>
              <w:pStyle w:val="Compact"/>
            </w:pPr>
            <w:r w:rsidRPr="00D40AE1">
              <w:t>7</w:t>
            </w:r>
          </w:p>
        </w:tc>
        <w:tc>
          <w:tcPr>
            <w:tcW w:w="0" w:type="auto"/>
            <w:tcBorders>
              <w:left w:val="single" w:sz="4" w:space="0" w:color="auto"/>
            </w:tcBorders>
          </w:tcPr>
          <w:p w14:paraId="3AE5A84D" w14:textId="013DC3C7" w:rsidR="000057BE" w:rsidRPr="00D40AE1" w:rsidRDefault="000057BE" w:rsidP="000057BE">
            <w:pPr>
              <w:pStyle w:val="Compact"/>
            </w:pPr>
            <w:r>
              <w:t>Yes</w:t>
            </w:r>
          </w:p>
        </w:tc>
        <w:tc>
          <w:tcPr>
            <w:tcW w:w="0" w:type="auto"/>
          </w:tcPr>
          <w:p w14:paraId="17765962" w14:textId="572EF5FE" w:rsidR="000057BE" w:rsidRPr="00D40AE1" w:rsidRDefault="000057BE" w:rsidP="000057BE">
            <w:pPr>
              <w:pStyle w:val="Compact"/>
            </w:pPr>
            <w:r>
              <w:t>2.32</w:t>
            </w:r>
          </w:p>
        </w:tc>
        <w:tc>
          <w:tcPr>
            <w:tcW w:w="0" w:type="auto"/>
            <w:tcBorders>
              <w:right w:val="single" w:sz="4" w:space="0" w:color="auto"/>
            </w:tcBorders>
          </w:tcPr>
          <w:p w14:paraId="324FBC0D" w14:textId="74425242" w:rsidR="000057BE" w:rsidRPr="00D40AE1" w:rsidRDefault="000057BE" w:rsidP="000057BE">
            <w:pPr>
              <w:pStyle w:val="Compact"/>
            </w:pPr>
            <w:r>
              <w:t>0.30</w:t>
            </w:r>
          </w:p>
        </w:tc>
        <w:tc>
          <w:tcPr>
            <w:tcW w:w="0" w:type="auto"/>
            <w:tcBorders>
              <w:left w:val="single" w:sz="4" w:space="0" w:color="auto"/>
            </w:tcBorders>
          </w:tcPr>
          <w:p w14:paraId="37EE0216" w14:textId="70A4DF92" w:rsidR="000057BE" w:rsidRPr="00D40AE1" w:rsidRDefault="000057BE" w:rsidP="000057BE">
            <w:pPr>
              <w:pStyle w:val="Compact"/>
            </w:pPr>
            <w:r>
              <w:t>CDK10</w:t>
            </w:r>
          </w:p>
        </w:tc>
        <w:tc>
          <w:tcPr>
            <w:tcW w:w="0" w:type="auto"/>
          </w:tcPr>
          <w:p w14:paraId="40D2C4C8" w14:textId="2BE276DE" w:rsidR="000057BE" w:rsidRPr="00D40AE1" w:rsidRDefault="000057BE" w:rsidP="000057BE">
            <w:pPr>
              <w:pStyle w:val="Compact"/>
            </w:pPr>
            <w:r>
              <w:t>2.74</w:t>
            </w:r>
          </w:p>
        </w:tc>
        <w:tc>
          <w:tcPr>
            <w:tcW w:w="0" w:type="auto"/>
            <w:tcBorders>
              <w:right w:val="single" w:sz="4" w:space="0" w:color="auto"/>
            </w:tcBorders>
          </w:tcPr>
          <w:p w14:paraId="70D40EBC" w14:textId="7E1F8291" w:rsidR="000057BE" w:rsidRPr="00D40AE1" w:rsidRDefault="000057BE" w:rsidP="000057BE">
            <w:pPr>
              <w:pStyle w:val="Compact"/>
            </w:pPr>
            <w:r>
              <w:t>1.06</w:t>
            </w:r>
          </w:p>
        </w:tc>
      </w:tr>
      <w:tr w:rsidR="000057BE" w:rsidRPr="00D40AE1" w14:paraId="7FAD84B8" w14:textId="77777777" w:rsidTr="00DD3C38">
        <w:tc>
          <w:tcPr>
            <w:tcW w:w="0" w:type="auto"/>
            <w:tcBorders>
              <w:right w:val="single" w:sz="4" w:space="0" w:color="auto"/>
            </w:tcBorders>
          </w:tcPr>
          <w:p w14:paraId="2B1BE990" w14:textId="77777777" w:rsidR="000057BE" w:rsidRPr="00D40AE1" w:rsidRDefault="000057BE" w:rsidP="000057BE">
            <w:pPr>
              <w:pStyle w:val="Compact"/>
            </w:pPr>
            <w:r w:rsidRPr="00D40AE1">
              <w:t>8</w:t>
            </w:r>
          </w:p>
        </w:tc>
        <w:tc>
          <w:tcPr>
            <w:tcW w:w="0" w:type="auto"/>
            <w:tcBorders>
              <w:left w:val="single" w:sz="4" w:space="0" w:color="auto"/>
            </w:tcBorders>
          </w:tcPr>
          <w:p w14:paraId="68DC0A62" w14:textId="42048D0C" w:rsidR="000057BE" w:rsidRPr="00D40AE1" w:rsidRDefault="000057BE" w:rsidP="000057BE">
            <w:pPr>
              <w:pStyle w:val="Compact"/>
            </w:pPr>
            <w:r>
              <w:t>Tyro3/Sky</w:t>
            </w:r>
          </w:p>
        </w:tc>
        <w:tc>
          <w:tcPr>
            <w:tcW w:w="0" w:type="auto"/>
          </w:tcPr>
          <w:p w14:paraId="5C873FF8" w14:textId="0218094C" w:rsidR="000057BE" w:rsidRPr="00D40AE1" w:rsidRDefault="000057BE" w:rsidP="000057BE">
            <w:pPr>
              <w:pStyle w:val="Compact"/>
            </w:pPr>
            <w:r>
              <w:t>2.28</w:t>
            </w:r>
          </w:p>
        </w:tc>
        <w:tc>
          <w:tcPr>
            <w:tcW w:w="0" w:type="auto"/>
            <w:tcBorders>
              <w:right w:val="single" w:sz="4" w:space="0" w:color="auto"/>
            </w:tcBorders>
          </w:tcPr>
          <w:p w14:paraId="4BADFC49" w14:textId="1F73F88B" w:rsidR="000057BE" w:rsidRPr="00D40AE1" w:rsidRDefault="000057BE" w:rsidP="000057BE">
            <w:pPr>
              <w:pStyle w:val="Compact"/>
            </w:pPr>
            <w:r>
              <w:t>-0.24</w:t>
            </w:r>
          </w:p>
        </w:tc>
        <w:tc>
          <w:tcPr>
            <w:tcW w:w="0" w:type="auto"/>
            <w:tcBorders>
              <w:left w:val="single" w:sz="4" w:space="0" w:color="auto"/>
            </w:tcBorders>
          </w:tcPr>
          <w:p w14:paraId="6CB46BA3" w14:textId="65DD1062" w:rsidR="000057BE" w:rsidRPr="00D40AE1" w:rsidRDefault="000057BE" w:rsidP="000057BE">
            <w:pPr>
              <w:pStyle w:val="Compact"/>
            </w:pPr>
            <w:r>
              <w:t>IKK[alpha]</w:t>
            </w:r>
          </w:p>
        </w:tc>
        <w:tc>
          <w:tcPr>
            <w:tcW w:w="0" w:type="auto"/>
          </w:tcPr>
          <w:p w14:paraId="6092345D" w14:textId="2C799755" w:rsidR="000057BE" w:rsidRPr="00D40AE1" w:rsidRDefault="000057BE" w:rsidP="000057BE">
            <w:pPr>
              <w:pStyle w:val="Compact"/>
            </w:pPr>
            <w:r>
              <w:t>2.71</w:t>
            </w:r>
          </w:p>
        </w:tc>
        <w:tc>
          <w:tcPr>
            <w:tcW w:w="0" w:type="auto"/>
            <w:tcBorders>
              <w:right w:val="single" w:sz="4" w:space="0" w:color="auto"/>
            </w:tcBorders>
          </w:tcPr>
          <w:p w14:paraId="63EFC034" w14:textId="1734C255" w:rsidR="000057BE" w:rsidRPr="00D40AE1" w:rsidRDefault="000057BE" w:rsidP="000057BE">
            <w:pPr>
              <w:pStyle w:val="Compact"/>
            </w:pPr>
            <w:r>
              <w:t>1.36</w:t>
            </w:r>
          </w:p>
        </w:tc>
      </w:tr>
      <w:tr w:rsidR="000057BE" w:rsidRPr="00D40AE1" w14:paraId="4F1FF1DB" w14:textId="77777777" w:rsidTr="00DD3C38">
        <w:tc>
          <w:tcPr>
            <w:tcW w:w="0" w:type="auto"/>
            <w:tcBorders>
              <w:right w:val="single" w:sz="4" w:space="0" w:color="auto"/>
            </w:tcBorders>
          </w:tcPr>
          <w:p w14:paraId="3EC99462" w14:textId="77777777" w:rsidR="000057BE" w:rsidRPr="00D40AE1" w:rsidRDefault="000057BE" w:rsidP="000057BE">
            <w:pPr>
              <w:pStyle w:val="Compact"/>
            </w:pPr>
            <w:r w:rsidRPr="00D40AE1">
              <w:t>9</w:t>
            </w:r>
          </w:p>
        </w:tc>
        <w:tc>
          <w:tcPr>
            <w:tcW w:w="0" w:type="auto"/>
            <w:tcBorders>
              <w:left w:val="single" w:sz="4" w:space="0" w:color="auto"/>
            </w:tcBorders>
          </w:tcPr>
          <w:p w14:paraId="564E5216" w14:textId="4839A902" w:rsidR="000057BE" w:rsidRPr="00D40AE1" w:rsidRDefault="000057BE" w:rsidP="000057BE">
            <w:pPr>
              <w:pStyle w:val="Compact"/>
            </w:pPr>
            <w:r>
              <w:t>Fes</w:t>
            </w:r>
          </w:p>
        </w:tc>
        <w:tc>
          <w:tcPr>
            <w:tcW w:w="0" w:type="auto"/>
          </w:tcPr>
          <w:p w14:paraId="15AFF1B5" w14:textId="41CE7D61" w:rsidR="000057BE" w:rsidRPr="00D40AE1" w:rsidRDefault="000057BE" w:rsidP="000057BE">
            <w:pPr>
              <w:pStyle w:val="Compact"/>
            </w:pPr>
            <w:r>
              <w:t>2.21</w:t>
            </w:r>
          </w:p>
        </w:tc>
        <w:tc>
          <w:tcPr>
            <w:tcW w:w="0" w:type="auto"/>
            <w:tcBorders>
              <w:right w:val="single" w:sz="4" w:space="0" w:color="auto"/>
            </w:tcBorders>
          </w:tcPr>
          <w:p w14:paraId="19D86CD2" w14:textId="67571354" w:rsidR="000057BE" w:rsidRPr="00D40AE1" w:rsidRDefault="000057BE" w:rsidP="000057BE">
            <w:pPr>
              <w:pStyle w:val="Compact"/>
            </w:pPr>
            <w:r>
              <w:t>-0.34</w:t>
            </w:r>
          </w:p>
        </w:tc>
        <w:tc>
          <w:tcPr>
            <w:tcW w:w="0" w:type="auto"/>
            <w:tcBorders>
              <w:left w:val="single" w:sz="4" w:space="0" w:color="auto"/>
            </w:tcBorders>
          </w:tcPr>
          <w:p w14:paraId="1ED37362" w14:textId="235979D6" w:rsidR="000057BE" w:rsidRPr="00D40AE1" w:rsidRDefault="000057BE" w:rsidP="000057BE">
            <w:pPr>
              <w:pStyle w:val="Compact"/>
            </w:pPr>
            <w:r>
              <w:t>DCAMKL1</w:t>
            </w:r>
          </w:p>
        </w:tc>
        <w:tc>
          <w:tcPr>
            <w:tcW w:w="0" w:type="auto"/>
          </w:tcPr>
          <w:p w14:paraId="30FE27D5" w14:textId="396D6283" w:rsidR="000057BE" w:rsidRPr="00D40AE1" w:rsidRDefault="000057BE" w:rsidP="000057BE">
            <w:pPr>
              <w:pStyle w:val="Compact"/>
            </w:pPr>
            <w:r>
              <w:t>2.62</w:t>
            </w:r>
          </w:p>
        </w:tc>
        <w:tc>
          <w:tcPr>
            <w:tcW w:w="0" w:type="auto"/>
            <w:tcBorders>
              <w:right w:val="single" w:sz="4" w:space="0" w:color="auto"/>
            </w:tcBorders>
          </w:tcPr>
          <w:p w14:paraId="214AD6D2" w14:textId="3D76797F" w:rsidR="000057BE" w:rsidRPr="00D40AE1" w:rsidRDefault="000057BE" w:rsidP="000057BE">
            <w:pPr>
              <w:pStyle w:val="Compact"/>
            </w:pPr>
            <w:r>
              <w:t>1.43</w:t>
            </w:r>
          </w:p>
        </w:tc>
      </w:tr>
      <w:tr w:rsidR="000057BE" w:rsidRPr="00D40AE1" w14:paraId="66AF1ADA" w14:textId="77777777" w:rsidTr="00DD3C38">
        <w:tc>
          <w:tcPr>
            <w:tcW w:w="0" w:type="auto"/>
            <w:tcBorders>
              <w:right w:val="single" w:sz="4" w:space="0" w:color="auto"/>
            </w:tcBorders>
          </w:tcPr>
          <w:p w14:paraId="178E47E9" w14:textId="77777777" w:rsidR="000057BE" w:rsidRPr="00D40AE1" w:rsidRDefault="000057BE" w:rsidP="000057BE">
            <w:pPr>
              <w:pStyle w:val="Compact"/>
            </w:pPr>
            <w:r w:rsidRPr="00D40AE1">
              <w:t>10</w:t>
            </w:r>
          </w:p>
        </w:tc>
        <w:tc>
          <w:tcPr>
            <w:tcW w:w="0" w:type="auto"/>
            <w:tcBorders>
              <w:left w:val="single" w:sz="4" w:space="0" w:color="auto"/>
            </w:tcBorders>
          </w:tcPr>
          <w:p w14:paraId="486977F5" w14:textId="577EE023" w:rsidR="000057BE" w:rsidRPr="00D40AE1" w:rsidRDefault="000057BE" w:rsidP="000057BE">
            <w:pPr>
              <w:pStyle w:val="Compact"/>
            </w:pPr>
            <w:r>
              <w:t>BTK</w:t>
            </w:r>
          </w:p>
        </w:tc>
        <w:tc>
          <w:tcPr>
            <w:tcW w:w="0" w:type="auto"/>
          </w:tcPr>
          <w:p w14:paraId="112BC255" w14:textId="20E352FF" w:rsidR="000057BE" w:rsidRPr="00D40AE1" w:rsidRDefault="000057BE" w:rsidP="000057BE">
            <w:pPr>
              <w:pStyle w:val="Compact"/>
            </w:pPr>
            <w:r>
              <w:t>2.10</w:t>
            </w:r>
          </w:p>
        </w:tc>
        <w:tc>
          <w:tcPr>
            <w:tcW w:w="0" w:type="auto"/>
            <w:tcBorders>
              <w:right w:val="single" w:sz="4" w:space="0" w:color="auto"/>
            </w:tcBorders>
          </w:tcPr>
          <w:p w14:paraId="56CADF90" w14:textId="6436D5D2" w:rsidR="000057BE" w:rsidRPr="00D40AE1" w:rsidRDefault="000057BE" w:rsidP="000057BE">
            <w:pPr>
              <w:pStyle w:val="Compact"/>
            </w:pPr>
            <w:r>
              <w:t>-0.32</w:t>
            </w:r>
          </w:p>
        </w:tc>
        <w:tc>
          <w:tcPr>
            <w:tcW w:w="0" w:type="auto"/>
            <w:tcBorders>
              <w:left w:val="single" w:sz="4" w:space="0" w:color="auto"/>
            </w:tcBorders>
          </w:tcPr>
          <w:p w14:paraId="3FEF895B" w14:textId="319845B8" w:rsidR="000057BE" w:rsidRPr="00D40AE1" w:rsidRDefault="000057BE" w:rsidP="000057BE">
            <w:pPr>
              <w:pStyle w:val="Compact"/>
            </w:pPr>
            <w:r>
              <w:t>DAPK3</w:t>
            </w:r>
          </w:p>
        </w:tc>
        <w:tc>
          <w:tcPr>
            <w:tcW w:w="0" w:type="auto"/>
          </w:tcPr>
          <w:p w14:paraId="63752D11" w14:textId="4B979FB3" w:rsidR="000057BE" w:rsidRPr="00D40AE1" w:rsidRDefault="000057BE" w:rsidP="000057BE">
            <w:pPr>
              <w:pStyle w:val="Compact"/>
            </w:pPr>
            <w:r>
              <w:t>2.61</w:t>
            </w:r>
          </w:p>
        </w:tc>
        <w:tc>
          <w:tcPr>
            <w:tcW w:w="0" w:type="auto"/>
            <w:tcBorders>
              <w:right w:val="single" w:sz="4" w:space="0" w:color="auto"/>
            </w:tcBorders>
          </w:tcPr>
          <w:p w14:paraId="214ECA2E" w14:textId="480723E3" w:rsidR="000057BE" w:rsidRPr="00D40AE1" w:rsidRDefault="000057BE" w:rsidP="000057BE">
            <w:pPr>
              <w:pStyle w:val="Compact"/>
            </w:pPr>
            <w:r>
              <w:t>-1.40</w:t>
            </w:r>
          </w:p>
        </w:tc>
      </w:tr>
      <w:tr w:rsidR="000057BE" w:rsidRPr="00D40AE1" w14:paraId="6E18DC55" w14:textId="77777777" w:rsidTr="00DD3C38">
        <w:tc>
          <w:tcPr>
            <w:tcW w:w="0" w:type="auto"/>
            <w:tcBorders>
              <w:right w:val="single" w:sz="4" w:space="0" w:color="auto"/>
            </w:tcBorders>
          </w:tcPr>
          <w:p w14:paraId="66A61CB9" w14:textId="77777777" w:rsidR="000057BE" w:rsidRPr="00D40AE1" w:rsidRDefault="000057BE" w:rsidP="000057BE">
            <w:pPr>
              <w:pStyle w:val="Compact"/>
            </w:pPr>
            <w:r w:rsidRPr="00D40AE1">
              <w:t>11</w:t>
            </w:r>
          </w:p>
        </w:tc>
        <w:tc>
          <w:tcPr>
            <w:tcW w:w="0" w:type="auto"/>
            <w:tcBorders>
              <w:left w:val="single" w:sz="4" w:space="0" w:color="auto"/>
            </w:tcBorders>
          </w:tcPr>
          <w:p w14:paraId="0DA8C4E5" w14:textId="24860093" w:rsidR="000057BE" w:rsidRPr="00D40AE1" w:rsidRDefault="000057BE" w:rsidP="000057BE">
            <w:pPr>
              <w:pStyle w:val="Compact"/>
            </w:pPr>
            <w:r>
              <w:t>TEC</w:t>
            </w:r>
          </w:p>
        </w:tc>
        <w:tc>
          <w:tcPr>
            <w:tcW w:w="0" w:type="auto"/>
          </w:tcPr>
          <w:p w14:paraId="1E9636F2" w14:textId="3D1EF310" w:rsidR="000057BE" w:rsidRPr="00D40AE1" w:rsidRDefault="000057BE" w:rsidP="000057BE">
            <w:pPr>
              <w:pStyle w:val="Compact"/>
            </w:pPr>
            <w:r>
              <w:t>2.06</w:t>
            </w:r>
          </w:p>
        </w:tc>
        <w:tc>
          <w:tcPr>
            <w:tcW w:w="0" w:type="auto"/>
            <w:tcBorders>
              <w:right w:val="single" w:sz="4" w:space="0" w:color="auto"/>
            </w:tcBorders>
          </w:tcPr>
          <w:p w14:paraId="03C6ACC5" w14:textId="53B56942" w:rsidR="000057BE" w:rsidRPr="00D40AE1" w:rsidRDefault="000057BE" w:rsidP="000057BE">
            <w:pPr>
              <w:pStyle w:val="Compact"/>
            </w:pPr>
            <w:r>
              <w:t>-0.21</w:t>
            </w:r>
          </w:p>
        </w:tc>
        <w:tc>
          <w:tcPr>
            <w:tcW w:w="0" w:type="auto"/>
            <w:tcBorders>
              <w:left w:val="single" w:sz="4" w:space="0" w:color="auto"/>
            </w:tcBorders>
          </w:tcPr>
          <w:p w14:paraId="77DEC6A6" w14:textId="62420373" w:rsidR="000057BE" w:rsidRPr="00D40AE1" w:rsidRDefault="000057BE" w:rsidP="000057BE">
            <w:pPr>
              <w:pStyle w:val="Compact"/>
            </w:pPr>
            <w:r>
              <w:t>PKG2</w:t>
            </w:r>
          </w:p>
        </w:tc>
        <w:tc>
          <w:tcPr>
            <w:tcW w:w="0" w:type="auto"/>
          </w:tcPr>
          <w:p w14:paraId="3877BA47" w14:textId="0FB3879A" w:rsidR="000057BE" w:rsidRPr="00D40AE1" w:rsidRDefault="000057BE" w:rsidP="000057BE">
            <w:pPr>
              <w:pStyle w:val="Compact"/>
            </w:pPr>
            <w:r>
              <w:t>2.55</w:t>
            </w:r>
          </w:p>
        </w:tc>
        <w:tc>
          <w:tcPr>
            <w:tcW w:w="0" w:type="auto"/>
            <w:tcBorders>
              <w:right w:val="single" w:sz="4" w:space="0" w:color="auto"/>
            </w:tcBorders>
          </w:tcPr>
          <w:p w14:paraId="643205E4" w14:textId="5F9F3B63" w:rsidR="000057BE" w:rsidRPr="00D40AE1" w:rsidRDefault="000057BE" w:rsidP="000057BE">
            <w:pPr>
              <w:pStyle w:val="Compact"/>
            </w:pPr>
            <w:r>
              <w:t>0.37</w:t>
            </w:r>
          </w:p>
        </w:tc>
      </w:tr>
      <w:tr w:rsidR="000057BE" w:rsidRPr="00D40AE1" w14:paraId="10C51122" w14:textId="77777777" w:rsidTr="00DD3C38">
        <w:tc>
          <w:tcPr>
            <w:tcW w:w="0" w:type="auto"/>
            <w:tcBorders>
              <w:right w:val="single" w:sz="4" w:space="0" w:color="auto"/>
            </w:tcBorders>
          </w:tcPr>
          <w:p w14:paraId="4AC9A748" w14:textId="77777777" w:rsidR="000057BE" w:rsidRPr="00D40AE1" w:rsidRDefault="000057BE" w:rsidP="000057BE">
            <w:pPr>
              <w:pStyle w:val="Compact"/>
            </w:pPr>
            <w:r w:rsidRPr="00D40AE1">
              <w:t>12</w:t>
            </w:r>
          </w:p>
        </w:tc>
        <w:tc>
          <w:tcPr>
            <w:tcW w:w="0" w:type="auto"/>
            <w:tcBorders>
              <w:left w:val="single" w:sz="4" w:space="0" w:color="auto"/>
            </w:tcBorders>
          </w:tcPr>
          <w:p w14:paraId="35235F7B" w14:textId="5165BE1D" w:rsidR="000057BE" w:rsidRPr="00D40AE1" w:rsidRDefault="000057BE" w:rsidP="000057BE">
            <w:pPr>
              <w:pStyle w:val="Compact"/>
            </w:pPr>
            <w:r>
              <w:t>FAK2</w:t>
            </w:r>
          </w:p>
        </w:tc>
        <w:tc>
          <w:tcPr>
            <w:tcW w:w="0" w:type="auto"/>
          </w:tcPr>
          <w:p w14:paraId="2912C1DC" w14:textId="485B709D" w:rsidR="000057BE" w:rsidRPr="00D40AE1" w:rsidRDefault="000057BE" w:rsidP="000057BE">
            <w:pPr>
              <w:pStyle w:val="Compact"/>
            </w:pPr>
            <w:r>
              <w:t>2.01</w:t>
            </w:r>
          </w:p>
        </w:tc>
        <w:tc>
          <w:tcPr>
            <w:tcW w:w="0" w:type="auto"/>
            <w:tcBorders>
              <w:right w:val="single" w:sz="4" w:space="0" w:color="auto"/>
            </w:tcBorders>
          </w:tcPr>
          <w:p w14:paraId="4FA3D609" w14:textId="3DE40146" w:rsidR="000057BE" w:rsidRPr="00D40AE1" w:rsidRDefault="000057BE" w:rsidP="000057BE">
            <w:pPr>
              <w:pStyle w:val="Compact"/>
            </w:pPr>
            <w:r>
              <w:t>-0.20</w:t>
            </w:r>
          </w:p>
        </w:tc>
        <w:tc>
          <w:tcPr>
            <w:tcW w:w="0" w:type="auto"/>
            <w:tcBorders>
              <w:left w:val="single" w:sz="4" w:space="0" w:color="auto"/>
            </w:tcBorders>
          </w:tcPr>
          <w:p w14:paraId="5B56EB30" w14:textId="385E0FC9" w:rsidR="000057BE" w:rsidRPr="00D40AE1" w:rsidRDefault="000057BE" w:rsidP="000057BE">
            <w:pPr>
              <w:pStyle w:val="Compact"/>
            </w:pPr>
            <w:r>
              <w:t>PCTAIRE2</w:t>
            </w:r>
          </w:p>
        </w:tc>
        <w:tc>
          <w:tcPr>
            <w:tcW w:w="0" w:type="auto"/>
          </w:tcPr>
          <w:p w14:paraId="30897B10" w14:textId="3B1CCFE9" w:rsidR="000057BE" w:rsidRPr="00D40AE1" w:rsidRDefault="000057BE" w:rsidP="000057BE">
            <w:pPr>
              <w:pStyle w:val="Compact"/>
            </w:pPr>
            <w:r>
              <w:t>2.38</w:t>
            </w:r>
          </w:p>
        </w:tc>
        <w:tc>
          <w:tcPr>
            <w:tcW w:w="0" w:type="auto"/>
            <w:tcBorders>
              <w:right w:val="single" w:sz="4" w:space="0" w:color="auto"/>
            </w:tcBorders>
          </w:tcPr>
          <w:p w14:paraId="2542DA7F" w14:textId="2FF7F942" w:rsidR="000057BE" w:rsidRPr="00D40AE1" w:rsidRDefault="000057BE" w:rsidP="000057BE">
            <w:pPr>
              <w:pStyle w:val="Compact"/>
            </w:pPr>
            <w:r>
              <w:t>-1.22</w:t>
            </w:r>
          </w:p>
        </w:tc>
      </w:tr>
      <w:tr w:rsidR="000057BE" w:rsidRPr="00D40AE1" w14:paraId="2BFE429C" w14:textId="77777777" w:rsidTr="00DD3C38">
        <w:tc>
          <w:tcPr>
            <w:tcW w:w="0" w:type="auto"/>
            <w:tcBorders>
              <w:right w:val="single" w:sz="4" w:space="0" w:color="auto"/>
            </w:tcBorders>
          </w:tcPr>
          <w:p w14:paraId="732EF467" w14:textId="77777777" w:rsidR="000057BE" w:rsidRPr="00D40AE1" w:rsidRDefault="000057BE" w:rsidP="000057BE">
            <w:pPr>
              <w:pStyle w:val="Compact"/>
            </w:pPr>
            <w:r w:rsidRPr="00D40AE1">
              <w:t>13</w:t>
            </w:r>
          </w:p>
        </w:tc>
        <w:tc>
          <w:tcPr>
            <w:tcW w:w="0" w:type="auto"/>
            <w:tcBorders>
              <w:left w:val="single" w:sz="4" w:space="0" w:color="auto"/>
            </w:tcBorders>
          </w:tcPr>
          <w:p w14:paraId="6B631651" w14:textId="141E19AD" w:rsidR="000057BE" w:rsidRPr="00D40AE1" w:rsidRDefault="000057BE" w:rsidP="000057BE">
            <w:pPr>
              <w:pStyle w:val="Compact"/>
            </w:pPr>
            <w:r>
              <w:t>JAK1~b</w:t>
            </w:r>
          </w:p>
        </w:tc>
        <w:tc>
          <w:tcPr>
            <w:tcW w:w="0" w:type="auto"/>
          </w:tcPr>
          <w:p w14:paraId="535C07DA" w14:textId="5D711469" w:rsidR="000057BE" w:rsidRPr="00D40AE1" w:rsidRDefault="000057BE" w:rsidP="000057BE">
            <w:pPr>
              <w:pStyle w:val="Compact"/>
            </w:pPr>
            <w:r>
              <w:t>1.98</w:t>
            </w:r>
          </w:p>
        </w:tc>
        <w:tc>
          <w:tcPr>
            <w:tcW w:w="0" w:type="auto"/>
            <w:tcBorders>
              <w:right w:val="single" w:sz="4" w:space="0" w:color="auto"/>
            </w:tcBorders>
          </w:tcPr>
          <w:p w14:paraId="0CA61BBA" w14:textId="7BAF02A4" w:rsidR="000057BE" w:rsidRPr="00D40AE1" w:rsidRDefault="000057BE" w:rsidP="000057BE">
            <w:pPr>
              <w:pStyle w:val="Compact"/>
            </w:pPr>
            <w:r>
              <w:t>-0.71</w:t>
            </w:r>
          </w:p>
        </w:tc>
        <w:tc>
          <w:tcPr>
            <w:tcW w:w="0" w:type="auto"/>
            <w:tcBorders>
              <w:left w:val="single" w:sz="4" w:space="0" w:color="auto"/>
            </w:tcBorders>
          </w:tcPr>
          <w:p w14:paraId="5B8266C4" w14:textId="535DEC1E" w:rsidR="000057BE" w:rsidRPr="00D40AE1" w:rsidRDefault="000057BE" w:rsidP="000057BE">
            <w:pPr>
              <w:pStyle w:val="Compact"/>
            </w:pPr>
            <w:r>
              <w:t>PKC[theta]</w:t>
            </w:r>
          </w:p>
        </w:tc>
        <w:tc>
          <w:tcPr>
            <w:tcW w:w="0" w:type="auto"/>
          </w:tcPr>
          <w:p w14:paraId="34AD4FE2" w14:textId="657491D4" w:rsidR="000057BE" w:rsidRPr="00D40AE1" w:rsidRDefault="000057BE" w:rsidP="000057BE">
            <w:pPr>
              <w:pStyle w:val="Compact"/>
            </w:pPr>
            <w:r>
              <w:t>2.35</w:t>
            </w:r>
          </w:p>
        </w:tc>
        <w:tc>
          <w:tcPr>
            <w:tcW w:w="0" w:type="auto"/>
            <w:tcBorders>
              <w:right w:val="single" w:sz="4" w:space="0" w:color="auto"/>
            </w:tcBorders>
          </w:tcPr>
          <w:p w14:paraId="77DE7368" w14:textId="021ECE94" w:rsidR="000057BE" w:rsidRPr="00D40AE1" w:rsidRDefault="000057BE" w:rsidP="000057BE">
            <w:pPr>
              <w:pStyle w:val="Compact"/>
            </w:pPr>
            <w:r>
              <w:t>-0.41</w:t>
            </w:r>
          </w:p>
        </w:tc>
      </w:tr>
      <w:tr w:rsidR="000057BE" w:rsidRPr="00D40AE1" w14:paraId="5A6792FF" w14:textId="77777777" w:rsidTr="00DD3C38">
        <w:tc>
          <w:tcPr>
            <w:tcW w:w="0" w:type="auto"/>
            <w:tcBorders>
              <w:right w:val="single" w:sz="4" w:space="0" w:color="auto"/>
            </w:tcBorders>
          </w:tcPr>
          <w:p w14:paraId="544E2ED1" w14:textId="77777777" w:rsidR="000057BE" w:rsidRPr="00D40AE1" w:rsidRDefault="000057BE" w:rsidP="000057BE">
            <w:pPr>
              <w:pStyle w:val="Compact"/>
            </w:pPr>
            <w:r w:rsidRPr="00D40AE1">
              <w:t>14</w:t>
            </w:r>
          </w:p>
        </w:tc>
        <w:tc>
          <w:tcPr>
            <w:tcW w:w="0" w:type="auto"/>
            <w:tcBorders>
              <w:left w:val="single" w:sz="4" w:space="0" w:color="auto"/>
            </w:tcBorders>
          </w:tcPr>
          <w:p w14:paraId="5666E117" w14:textId="5B323BA4" w:rsidR="000057BE" w:rsidRPr="00D40AE1" w:rsidRDefault="000057BE" w:rsidP="000057BE">
            <w:pPr>
              <w:pStyle w:val="Compact"/>
            </w:pPr>
            <w:r>
              <w:t>PDGFR[beta]</w:t>
            </w:r>
          </w:p>
        </w:tc>
        <w:tc>
          <w:tcPr>
            <w:tcW w:w="0" w:type="auto"/>
          </w:tcPr>
          <w:p w14:paraId="43D60F0A" w14:textId="3F0D3690" w:rsidR="000057BE" w:rsidRPr="00D40AE1" w:rsidRDefault="000057BE" w:rsidP="000057BE">
            <w:pPr>
              <w:pStyle w:val="Compact"/>
            </w:pPr>
            <w:r>
              <w:t>1.94</w:t>
            </w:r>
          </w:p>
        </w:tc>
        <w:tc>
          <w:tcPr>
            <w:tcW w:w="0" w:type="auto"/>
            <w:tcBorders>
              <w:right w:val="single" w:sz="4" w:space="0" w:color="auto"/>
            </w:tcBorders>
          </w:tcPr>
          <w:p w14:paraId="060BCAC1" w14:textId="1FEC5CEB" w:rsidR="000057BE" w:rsidRPr="00D40AE1" w:rsidRDefault="000057BE" w:rsidP="000057BE">
            <w:pPr>
              <w:pStyle w:val="Compact"/>
            </w:pPr>
            <w:r>
              <w:t>-0.35</w:t>
            </w:r>
          </w:p>
        </w:tc>
        <w:tc>
          <w:tcPr>
            <w:tcW w:w="0" w:type="auto"/>
            <w:tcBorders>
              <w:left w:val="single" w:sz="4" w:space="0" w:color="auto"/>
            </w:tcBorders>
          </w:tcPr>
          <w:p w14:paraId="0D6DF29B" w14:textId="3C796DB3" w:rsidR="000057BE" w:rsidRPr="00D40AE1" w:rsidRDefault="000057BE" w:rsidP="000057BE">
            <w:pPr>
              <w:pStyle w:val="Compact"/>
            </w:pPr>
            <w:r>
              <w:t>PKA[alpha]</w:t>
            </w:r>
          </w:p>
        </w:tc>
        <w:tc>
          <w:tcPr>
            <w:tcW w:w="0" w:type="auto"/>
          </w:tcPr>
          <w:p w14:paraId="4E00E964" w14:textId="518D14B2" w:rsidR="000057BE" w:rsidRPr="00D40AE1" w:rsidRDefault="000057BE" w:rsidP="000057BE">
            <w:pPr>
              <w:pStyle w:val="Compact"/>
            </w:pPr>
            <w:r>
              <w:t>2.25</w:t>
            </w:r>
          </w:p>
        </w:tc>
        <w:tc>
          <w:tcPr>
            <w:tcW w:w="0" w:type="auto"/>
            <w:tcBorders>
              <w:right w:val="single" w:sz="4" w:space="0" w:color="auto"/>
            </w:tcBorders>
          </w:tcPr>
          <w:p w14:paraId="14068D4E" w14:textId="74E52622" w:rsidR="000057BE" w:rsidRPr="00D40AE1" w:rsidRDefault="000057BE" w:rsidP="000057BE">
            <w:pPr>
              <w:pStyle w:val="Compact"/>
            </w:pPr>
            <w:r>
              <w:t>0.21</w:t>
            </w:r>
          </w:p>
        </w:tc>
      </w:tr>
      <w:tr w:rsidR="000057BE" w:rsidRPr="00D40AE1" w14:paraId="78EE02F5" w14:textId="77777777" w:rsidTr="00DD3C38">
        <w:tc>
          <w:tcPr>
            <w:tcW w:w="0" w:type="auto"/>
            <w:tcBorders>
              <w:right w:val="single" w:sz="4" w:space="0" w:color="auto"/>
            </w:tcBorders>
          </w:tcPr>
          <w:p w14:paraId="527F1A2D" w14:textId="77777777" w:rsidR="000057BE" w:rsidRPr="00D40AE1" w:rsidRDefault="000057BE" w:rsidP="000057BE">
            <w:pPr>
              <w:pStyle w:val="Compact"/>
            </w:pPr>
            <w:r w:rsidRPr="00D40AE1">
              <w:t>15</w:t>
            </w:r>
          </w:p>
        </w:tc>
        <w:tc>
          <w:tcPr>
            <w:tcW w:w="0" w:type="auto"/>
            <w:tcBorders>
              <w:left w:val="single" w:sz="4" w:space="0" w:color="auto"/>
            </w:tcBorders>
          </w:tcPr>
          <w:p w14:paraId="711C0C82" w14:textId="50246E39" w:rsidR="000057BE" w:rsidRPr="00D40AE1" w:rsidRDefault="000057BE" w:rsidP="000057BE">
            <w:pPr>
              <w:pStyle w:val="Compact"/>
            </w:pPr>
            <w:r>
              <w:t>FLT4</w:t>
            </w:r>
          </w:p>
        </w:tc>
        <w:tc>
          <w:tcPr>
            <w:tcW w:w="0" w:type="auto"/>
          </w:tcPr>
          <w:p w14:paraId="5C18C119" w14:textId="03A931DC" w:rsidR="000057BE" w:rsidRPr="00D40AE1" w:rsidRDefault="000057BE" w:rsidP="000057BE">
            <w:pPr>
              <w:pStyle w:val="Compact"/>
            </w:pPr>
            <w:r>
              <w:t>1.84</w:t>
            </w:r>
          </w:p>
        </w:tc>
        <w:tc>
          <w:tcPr>
            <w:tcW w:w="0" w:type="auto"/>
            <w:tcBorders>
              <w:right w:val="single" w:sz="4" w:space="0" w:color="auto"/>
            </w:tcBorders>
          </w:tcPr>
          <w:p w14:paraId="3CB4CF3F" w14:textId="1CC01435" w:rsidR="000057BE" w:rsidRPr="00D40AE1" w:rsidRDefault="000057BE" w:rsidP="000057BE">
            <w:pPr>
              <w:pStyle w:val="Compact"/>
            </w:pPr>
            <w:r>
              <w:t>-0.49</w:t>
            </w:r>
          </w:p>
        </w:tc>
        <w:tc>
          <w:tcPr>
            <w:tcW w:w="0" w:type="auto"/>
            <w:tcBorders>
              <w:left w:val="single" w:sz="4" w:space="0" w:color="auto"/>
            </w:tcBorders>
          </w:tcPr>
          <w:p w14:paraId="7F7F84B1" w14:textId="6BDF4E21" w:rsidR="000057BE" w:rsidRPr="00D40AE1" w:rsidRDefault="000057BE" w:rsidP="000057BE">
            <w:pPr>
              <w:pStyle w:val="Compact"/>
            </w:pPr>
            <w:r>
              <w:t>ROCK1</w:t>
            </w:r>
          </w:p>
        </w:tc>
        <w:tc>
          <w:tcPr>
            <w:tcW w:w="0" w:type="auto"/>
          </w:tcPr>
          <w:p w14:paraId="5A126E37" w14:textId="57F71995" w:rsidR="000057BE" w:rsidRPr="00D40AE1" w:rsidRDefault="000057BE" w:rsidP="000057BE">
            <w:pPr>
              <w:pStyle w:val="Compact"/>
            </w:pPr>
            <w:r>
              <w:t>2.17</w:t>
            </w:r>
          </w:p>
        </w:tc>
        <w:tc>
          <w:tcPr>
            <w:tcW w:w="0" w:type="auto"/>
            <w:tcBorders>
              <w:right w:val="single" w:sz="4" w:space="0" w:color="auto"/>
            </w:tcBorders>
          </w:tcPr>
          <w:p w14:paraId="101B0DD3" w14:textId="5843D18E" w:rsidR="000057BE" w:rsidRPr="00D40AE1" w:rsidRDefault="000057BE" w:rsidP="000057BE">
            <w:pPr>
              <w:pStyle w:val="Compact"/>
            </w:pPr>
            <w:r>
              <w:t>-0.88</w:t>
            </w:r>
          </w:p>
        </w:tc>
      </w:tr>
      <w:tr w:rsidR="000057BE" w:rsidRPr="00D40AE1" w14:paraId="516FD492" w14:textId="77777777" w:rsidTr="00DD3C38">
        <w:tc>
          <w:tcPr>
            <w:tcW w:w="0" w:type="auto"/>
            <w:tcBorders>
              <w:right w:val="single" w:sz="4" w:space="0" w:color="auto"/>
            </w:tcBorders>
          </w:tcPr>
          <w:p w14:paraId="5DF470C1" w14:textId="77777777" w:rsidR="000057BE" w:rsidRPr="00D40AE1" w:rsidRDefault="000057BE" w:rsidP="000057BE">
            <w:pPr>
              <w:pStyle w:val="Compact"/>
            </w:pPr>
            <w:r w:rsidRPr="00D40AE1">
              <w:t>16</w:t>
            </w:r>
          </w:p>
        </w:tc>
        <w:tc>
          <w:tcPr>
            <w:tcW w:w="0" w:type="auto"/>
            <w:tcBorders>
              <w:left w:val="single" w:sz="4" w:space="0" w:color="auto"/>
            </w:tcBorders>
          </w:tcPr>
          <w:p w14:paraId="059690C8" w14:textId="533D3572" w:rsidR="000057BE" w:rsidRPr="00D40AE1" w:rsidRDefault="000057BE" w:rsidP="000057BE">
            <w:pPr>
              <w:pStyle w:val="Compact"/>
            </w:pPr>
            <w:r>
              <w:t>JAK2</w:t>
            </w:r>
          </w:p>
        </w:tc>
        <w:tc>
          <w:tcPr>
            <w:tcW w:w="0" w:type="auto"/>
          </w:tcPr>
          <w:p w14:paraId="7C3CF503" w14:textId="7C72015A" w:rsidR="000057BE" w:rsidRPr="00D40AE1" w:rsidRDefault="000057BE" w:rsidP="000057BE">
            <w:pPr>
              <w:pStyle w:val="Compact"/>
            </w:pPr>
            <w:r>
              <w:t>1.77</w:t>
            </w:r>
          </w:p>
        </w:tc>
        <w:tc>
          <w:tcPr>
            <w:tcW w:w="0" w:type="auto"/>
            <w:tcBorders>
              <w:right w:val="single" w:sz="4" w:space="0" w:color="auto"/>
            </w:tcBorders>
          </w:tcPr>
          <w:p w14:paraId="4990624F" w14:textId="7FCCB170" w:rsidR="000057BE" w:rsidRPr="00D40AE1" w:rsidRDefault="000057BE" w:rsidP="000057BE">
            <w:pPr>
              <w:pStyle w:val="Compact"/>
            </w:pPr>
            <w:r>
              <w:t>-0.28</w:t>
            </w:r>
          </w:p>
        </w:tc>
        <w:tc>
          <w:tcPr>
            <w:tcW w:w="0" w:type="auto"/>
            <w:tcBorders>
              <w:left w:val="single" w:sz="4" w:space="0" w:color="auto"/>
            </w:tcBorders>
          </w:tcPr>
          <w:p w14:paraId="43185208" w14:textId="54710338" w:rsidR="000057BE" w:rsidRPr="00D40AE1" w:rsidRDefault="000057BE" w:rsidP="000057BE">
            <w:pPr>
              <w:pStyle w:val="Compact"/>
            </w:pPr>
            <w:r>
              <w:t>AurB/Aur1</w:t>
            </w:r>
          </w:p>
        </w:tc>
        <w:tc>
          <w:tcPr>
            <w:tcW w:w="0" w:type="auto"/>
          </w:tcPr>
          <w:p w14:paraId="170FD4E0" w14:textId="118A4268" w:rsidR="000057BE" w:rsidRPr="00D40AE1" w:rsidRDefault="000057BE" w:rsidP="000057BE">
            <w:pPr>
              <w:pStyle w:val="Compact"/>
            </w:pPr>
            <w:r>
              <w:t>2.10</w:t>
            </w:r>
          </w:p>
        </w:tc>
        <w:tc>
          <w:tcPr>
            <w:tcW w:w="0" w:type="auto"/>
            <w:tcBorders>
              <w:right w:val="single" w:sz="4" w:space="0" w:color="auto"/>
            </w:tcBorders>
          </w:tcPr>
          <w:p w14:paraId="5566524A" w14:textId="3CA65638" w:rsidR="000057BE" w:rsidRPr="00D40AE1" w:rsidRDefault="000057BE" w:rsidP="000057BE">
            <w:pPr>
              <w:pStyle w:val="Compact"/>
            </w:pPr>
            <w:r>
              <w:t>-1.05</w:t>
            </w:r>
          </w:p>
        </w:tc>
      </w:tr>
      <w:tr w:rsidR="000057BE" w:rsidRPr="00D40AE1" w14:paraId="115DFB07" w14:textId="77777777" w:rsidTr="00DD3C38">
        <w:tc>
          <w:tcPr>
            <w:tcW w:w="0" w:type="auto"/>
            <w:tcBorders>
              <w:right w:val="single" w:sz="4" w:space="0" w:color="auto"/>
            </w:tcBorders>
          </w:tcPr>
          <w:p w14:paraId="4A3AD043" w14:textId="77777777" w:rsidR="000057BE" w:rsidRPr="00D40AE1" w:rsidRDefault="000057BE" w:rsidP="000057BE">
            <w:pPr>
              <w:pStyle w:val="Compact"/>
            </w:pPr>
            <w:r w:rsidRPr="00D40AE1">
              <w:t>17</w:t>
            </w:r>
          </w:p>
        </w:tc>
        <w:tc>
          <w:tcPr>
            <w:tcW w:w="0" w:type="auto"/>
            <w:tcBorders>
              <w:left w:val="single" w:sz="4" w:space="0" w:color="auto"/>
            </w:tcBorders>
          </w:tcPr>
          <w:p w14:paraId="4D547168" w14:textId="6679391F" w:rsidR="000057BE" w:rsidRPr="00D40AE1" w:rsidRDefault="000057BE" w:rsidP="000057BE">
            <w:pPr>
              <w:pStyle w:val="Compact"/>
            </w:pPr>
            <w:r>
              <w:t>Etk/BMX</w:t>
            </w:r>
          </w:p>
        </w:tc>
        <w:tc>
          <w:tcPr>
            <w:tcW w:w="0" w:type="auto"/>
          </w:tcPr>
          <w:p w14:paraId="3B8F7F2B" w14:textId="07EF93EF" w:rsidR="000057BE" w:rsidRPr="00D40AE1" w:rsidRDefault="000057BE" w:rsidP="000057BE">
            <w:pPr>
              <w:pStyle w:val="Compact"/>
            </w:pPr>
            <w:r>
              <w:t>1.76</w:t>
            </w:r>
          </w:p>
        </w:tc>
        <w:tc>
          <w:tcPr>
            <w:tcW w:w="0" w:type="auto"/>
            <w:tcBorders>
              <w:right w:val="single" w:sz="4" w:space="0" w:color="auto"/>
            </w:tcBorders>
          </w:tcPr>
          <w:p w14:paraId="0B0E6D0A" w14:textId="79787D8B" w:rsidR="000057BE" w:rsidRPr="00D40AE1" w:rsidRDefault="000057BE" w:rsidP="000057BE">
            <w:pPr>
              <w:pStyle w:val="Compact"/>
            </w:pPr>
            <w:r>
              <w:t>-0.20</w:t>
            </w:r>
          </w:p>
        </w:tc>
        <w:tc>
          <w:tcPr>
            <w:tcW w:w="0" w:type="auto"/>
            <w:tcBorders>
              <w:left w:val="single" w:sz="4" w:space="0" w:color="auto"/>
            </w:tcBorders>
          </w:tcPr>
          <w:p w14:paraId="4379D8FF" w14:textId="2EBAFB46" w:rsidR="000057BE" w:rsidRPr="00D40AE1" w:rsidRDefault="000057BE" w:rsidP="000057BE">
            <w:pPr>
              <w:pStyle w:val="Compact"/>
            </w:pPr>
            <w:r>
              <w:t>ROCK2</w:t>
            </w:r>
          </w:p>
        </w:tc>
        <w:tc>
          <w:tcPr>
            <w:tcW w:w="0" w:type="auto"/>
          </w:tcPr>
          <w:p w14:paraId="3486899A" w14:textId="6694C509" w:rsidR="000057BE" w:rsidRPr="00D40AE1" w:rsidRDefault="000057BE" w:rsidP="000057BE">
            <w:pPr>
              <w:pStyle w:val="Compact"/>
            </w:pPr>
            <w:r>
              <w:t>2.09</w:t>
            </w:r>
          </w:p>
        </w:tc>
        <w:tc>
          <w:tcPr>
            <w:tcW w:w="0" w:type="auto"/>
            <w:tcBorders>
              <w:right w:val="single" w:sz="4" w:space="0" w:color="auto"/>
            </w:tcBorders>
          </w:tcPr>
          <w:p w14:paraId="2859A00E" w14:textId="689A9A5B" w:rsidR="000057BE" w:rsidRPr="00D40AE1" w:rsidRDefault="000057BE" w:rsidP="000057BE">
            <w:pPr>
              <w:pStyle w:val="Compact"/>
            </w:pPr>
            <w:r>
              <w:t>-0.74</w:t>
            </w:r>
          </w:p>
        </w:tc>
      </w:tr>
      <w:tr w:rsidR="000057BE" w:rsidRPr="00D40AE1" w14:paraId="1415B3DD" w14:textId="77777777" w:rsidTr="00DD3C38">
        <w:tc>
          <w:tcPr>
            <w:tcW w:w="0" w:type="auto"/>
            <w:tcBorders>
              <w:right w:val="single" w:sz="4" w:space="0" w:color="auto"/>
            </w:tcBorders>
          </w:tcPr>
          <w:p w14:paraId="5D73E906" w14:textId="77777777" w:rsidR="000057BE" w:rsidRPr="00D40AE1" w:rsidRDefault="000057BE" w:rsidP="000057BE">
            <w:pPr>
              <w:pStyle w:val="Compact"/>
            </w:pPr>
            <w:r w:rsidRPr="00D40AE1">
              <w:t>18</w:t>
            </w:r>
          </w:p>
        </w:tc>
        <w:tc>
          <w:tcPr>
            <w:tcW w:w="0" w:type="auto"/>
            <w:tcBorders>
              <w:left w:val="single" w:sz="4" w:space="0" w:color="auto"/>
            </w:tcBorders>
          </w:tcPr>
          <w:p w14:paraId="42BF6ED6" w14:textId="11C179E1" w:rsidR="000057BE" w:rsidRPr="00D40AE1" w:rsidRDefault="000057BE" w:rsidP="000057BE">
            <w:pPr>
              <w:pStyle w:val="Compact"/>
            </w:pPr>
            <w:r>
              <w:t>TXK</w:t>
            </w:r>
          </w:p>
        </w:tc>
        <w:tc>
          <w:tcPr>
            <w:tcW w:w="0" w:type="auto"/>
          </w:tcPr>
          <w:p w14:paraId="450BD18C" w14:textId="6F07F905" w:rsidR="000057BE" w:rsidRPr="00D40AE1" w:rsidRDefault="000057BE" w:rsidP="000057BE">
            <w:pPr>
              <w:pStyle w:val="Compact"/>
            </w:pPr>
            <w:r>
              <w:t>1.73</w:t>
            </w:r>
          </w:p>
        </w:tc>
        <w:tc>
          <w:tcPr>
            <w:tcW w:w="0" w:type="auto"/>
            <w:tcBorders>
              <w:right w:val="single" w:sz="4" w:space="0" w:color="auto"/>
            </w:tcBorders>
          </w:tcPr>
          <w:p w14:paraId="7172BE79" w14:textId="4BFAE828" w:rsidR="000057BE" w:rsidRPr="00D40AE1" w:rsidRDefault="000057BE" w:rsidP="000057BE">
            <w:pPr>
              <w:pStyle w:val="Compact"/>
            </w:pPr>
            <w:r>
              <w:t>-0.16</w:t>
            </w:r>
          </w:p>
        </w:tc>
        <w:tc>
          <w:tcPr>
            <w:tcW w:w="0" w:type="auto"/>
            <w:tcBorders>
              <w:left w:val="single" w:sz="4" w:space="0" w:color="auto"/>
            </w:tcBorders>
          </w:tcPr>
          <w:p w14:paraId="5A022742" w14:textId="102B1E1F" w:rsidR="000057BE" w:rsidRPr="00D40AE1" w:rsidRDefault="000057BE" w:rsidP="000057BE">
            <w:pPr>
              <w:pStyle w:val="Compact"/>
            </w:pPr>
            <w:r>
              <w:t>Pim1</w:t>
            </w:r>
          </w:p>
        </w:tc>
        <w:tc>
          <w:tcPr>
            <w:tcW w:w="0" w:type="auto"/>
          </w:tcPr>
          <w:p w14:paraId="1FA90032" w14:textId="6F5549FF" w:rsidR="000057BE" w:rsidRPr="00D40AE1" w:rsidRDefault="000057BE" w:rsidP="000057BE">
            <w:pPr>
              <w:pStyle w:val="Compact"/>
            </w:pPr>
            <w:r>
              <w:t>2.09</w:t>
            </w:r>
          </w:p>
        </w:tc>
        <w:tc>
          <w:tcPr>
            <w:tcW w:w="0" w:type="auto"/>
            <w:tcBorders>
              <w:right w:val="single" w:sz="4" w:space="0" w:color="auto"/>
            </w:tcBorders>
          </w:tcPr>
          <w:p w14:paraId="31794340" w14:textId="6F6A700E" w:rsidR="000057BE" w:rsidRPr="00D40AE1" w:rsidRDefault="000057BE" w:rsidP="000057BE">
            <w:pPr>
              <w:pStyle w:val="Compact"/>
            </w:pPr>
            <w:r>
              <w:t>-0.13</w:t>
            </w:r>
          </w:p>
        </w:tc>
      </w:tr>
      <w:tr w:rsidR="000057BE" w:rsidRPr="00D40AE1" w14:paraId="1B081DC6" w14:textId="77777777" w:rsidTr="00DD3C38">
        <w:tc>
          <w:tcPr>
            <w:tcW w:w="0" w:type="auto"/>
            <w:tcBorders>
              <w:right w:val="single" w:sz="4" w:space="0" w:color="auto"/>
            </w:tcBorders>
          </w:tcPr>
          <w:p w14:paraId="1FA1CEF3" w14:textId="77777777" w:rsidR="000057BE" w:rsidRPr="00D40AE1" w:rsidRDefault="000057BE" w:rsidP="000057BE">
            <w:pPr>
              <w:pStyle w:val="Compact"/>
            </w:pPr>
            <w:r w:rsidRPr="00D40AE1">
              <w:t>19</w:t>
            </w:r>
          </w:p>
        </w:tc>
        <w:tc>
          <w:tcPr>
            <w:tcW w:w="0" w:type="auto"/>
            <w:tcBorders>
              <w:left w:val="single" w:sz="4" w:space="0" w:color="auto"/>
            </w:tcBorders>
          </w:tcPr>
          <w:p w14:paraId="1D8CF375" w14:textId="3D90288D" w:rsidR="000057BE" w:rsidRPr="00D40AE1" w:rsidRDefault="000057BE" w:rsidP="000057BE">
            <w:pPr>
              <w:pStyle w:val="Compact"/>
            </w:pPr>
            <w:r>
              <w:t>LTK</w:t>
            </w:r>
          </w:p>
        </w:tc>
        <w:tc>
          <w:tcPr>
            <w:tcW w:w="0" w:type="auto"/>
          </w:tcPr>
          <w:p w14:paraId="4364854D" w14:textId="1BD42055" w:rsidR="000057BE" w:rsidRPr="00D40AE1" w:rsidRDefault="000057BE" w:rsidP="000057BE">
            <w:pPr>
              <w:pStyle w:val="Compact"/>
            </w:pPr>
            <w:r>
              <w:t>1.58</w:t>
            </w:r>
          </w:p>
        </w:tc>
        <w:tc>
          <w:tcPr>
            <w:tcW w:w="0" w:type="auto"/>
            <w:tcBorders>
              <w:right w:val="single" w:sz="4" w:space="0" w:color="auto"/>
            </w:tcBorders>
          </w:tcPr>
          <w:p w14:paraId="025AC4DA" w14:textId="13D10EEF" w:rsidR="000057BE" w:rsidRPr="00D40AE1" w:rsidRDefault="000057BE" w:rsidP="000057BE">
            <w:pPr>
              <w:pStyle w:val="Compact"/>
            </w:pPr>
            <w:r>
              <w:t>-0.28</w:t>
            </w:r>
          </w:p>
        </w:tc>
        <w:tc>
          <w:tcPr>
            <w:tcW w:w="0" w:type="auto"/>
            <w:tcBorders>
              <w:left w:val="single" w:sz="4" w:space="0" w:color="auto"/>
            </w:tcBorders>
          </w:tcPr>
          <w:p w14:paraId="6F3E858E" w14:textId="4BC596A1" w:rsidR="000057BE" w:rsidRPr="00D40AE1" w:rsidRDefault="000057BE" w:rsidP="000057BE">
            <w:pPr>
              <w:pStyle w:val="Compact"/>
            </w:pPr>
            <w:r>
              <w:t>AMPK[alpha]1</w:t>
            </w:r>
          </w:p>
        </w:tc>
        <w:tc>
          <w:tcPr>
            <w:tcW w:w="0" w:type="auto"/>
          </w:tcPr>
          <w:p w14:paraId="4C9698CA" w14:textId="3B292FD6" w:rsidR="000057BE" w:rsidRPr="00D40AE1" w:rsidRDefault="000057BE" w:rsidP="000057BE">
            <w:pPr>
              <w:pStyle w:val="Compact"/>
            </w:pPr>
            <w:r>
              <w:t>2.06</w:t>
            </w:r>
          </w:p>
        </w:tc>
        <w:tc>
          <w:tcPr>
            <w:tcW w:w="0" w:type="auto"/>
            <w:tcBorders>
              <w:right w:val="single" w:sz="4" w:space="0" w:color="auto"/>
            </w:tcBorders>
          </w:tcPr>
          <w:p w14:paraId="4870660F" w14:textId="114E2C94" w:rsidR="000057BE" w:rsidRPr="00D40AE1" w:rsidRDefault="000057BE" w:rsidP="000057BE">
            <w:pPr>
              <w:pStyle w:val="Compact"/>
            </w:pPr>
            <w:r>
              <w:t>-0.44</w:t>
            </w:r>
          </w:p>
        </w:tc>
      </w:tr>
      <w:tr w:rsidR="000057BE" w:rsidRPr="00D40AE1" w14:paraId="57FBA961" w14:textId="77777777" w:rsidTr="00DD3C38">
        <w:tc>
          <w:tcPr>
            <w:tcW w:w="0" w:type="auto"/>
            <w:tcBorders>
              <w:right w:val="single" w:sz="4" w:space="0" w:color="auto"/>
            </w:tcBorders>
          </w:tcPr>
          <w:p w14:paraId="216B03FB" w14:textId="77777777" w:rsidR="000057BE" w:rsidRPr="00D40AE1" w:rsidRDefault="000057BE" w:rsidP="000057BE">
            <w:pPr>
              <w:pStyle w:val="Compact"/>
            </w:pPr>
            <w:r w:rsidRPr="00D40AE1">
              <w:t>20</w:t>
            </w:r>
          </w:p>
        </w:tc>
        <w:tc>
          <w:tcPr>
            <w:tcW w:w="0" w:type="auto"/>
            <w:tcBorders>
              <w:left w:val="single" w:sz="4" w:space="0" w:color="auto"/>
            </w:tcBorders>
          </w:tcPr>
          <w:p w14:paraId="21847FDD" w14:textId="0984F9BB" w:rsidR="000057BE" w:rsidRPr="00D40AE1" w:rsidRDefault="000057BE" w:rsidP="000057BE">
            <w:pPr>
              <w:pStyle w:val="Compact"/>
            </w:pPr>
            <w:r>
              <w:t>CTK</w:t>
            </w:r>
          </w:p>
        </w:tc>
        <w:tc>
          <w:tcPr>
            <w:tcW w:w="0" w:type="auto"/>
          </w:tcPr>
          <w:p w14:paraId="732A064B" w14:textId="7329A654" w:rsidR="000057BE" w:rsidRPr="00D40AE1" w:rsidRDefault="000057BE" w:rsidP="000057BE">
            <w:pPr>
              <w:pStyle w:val="Compact"/>
            </w:pPr>
            <w:r>
              <w:t>1.48</w:t>
            </w:r>
          </w:p>
        </w:tc>
        <w:tc>
          <w:tcPr>
            <w:tcW w:w="0" w:type="auto"/>
            <w:tcBorders>
              <w:right w:val="single" w:sz="4" w:space="0" w:color="auto"/>
            </w:tcBorders>
          </w:tcPr>
          <w:p w14:paraId="2E405040" w14:textId="421399F5" w:rsidR="000057BE" w:rsidRPr="00D40AE1" w:rsidRDefault="000057BE" w:rsidP="000057BE">
            <w:pPr>
              <w:pStyle w:val="Compact"/>
            </w:pPr>
            <w:r>
              <w:t>0.22</w:t>
            </w:r>
          </w:p>
        </w:tc>
        <w:tc>
          <w:tcPr>
            <w:tcW w:w="0" w:type="auto"/>
            <w:tcBorders>
              <w:left w:val="single" w:sz="4" w:space="0" w:color="auto"/>
            </w:tcBorders>
          </w:tcPr>
          <w:p w14:paraId="74537B64" w14:textId="48A7BB4B" w:rsidR="000057BE" w:rsidRPr="00D40AE1" w:rsidRDefault="000057BE" w:rsidP="000057BE">
            <w:pPr>
              <w:pStyle w:val="Compact"/>
            </w:pPr>
            <w:r>
              <w:t>JNK1</w:t>
            </w:r>
          </w:p>
        </w:tc>
        <w:tc>
          <w:tcPr>
            <w:tcW w:w="0" w:type="auto"/>
          </w:tcPr>
          <w:p w14:paraId="41B1AADB" w14:textId="6D0F3F3F" w:rsidR="000057BE" w:rsidRPr="00D40AE1" w:rsidRDefault="000057BE" w:rsidP="000057BE">
            <w:pPr>
              <w:pStyle w:val="Compact"/>
            </w:pPr>
            <w:r>
              <w:t>2.06</w:t>
            </w:r>
          </w:p>
        </w:tc>
        <w:tc>
          <w:tcPr>
            <w:tcW w:w="0" w:type="auto"/>
            <w:tcBorders>
              <w:right w:val="single" w:sz="4" w:space="0" w:color="auto"/>
            </w:tcBorders>
          </w:tcPr>
          <w:p w14:paraId="57F47364" w14:textId="289B9D92" w:rsidR="000057BE" w:rsidRPr="00D40AE1" w:rsidRDefault="000057BE" w:rsidP="000057BE">
            <w:pPr>
              <w:pStyle w:val="Compact"/>
            </w:pPr>
            <w:r>
              <w:t>-0.33</w:t>
            </w:r>
          </w:p>
        </w:tc>
      </w:tr>
    </w:tbl>
    <w:p w14:paraId="6C9DD736" w14:textId="2665C805" w:rsidR="000057BE" w:rsidRDefault="000057BE" w:rsidP="000057BE">
      <w:pPr>
        <w:pStyle w:val="FirstParagraph"/>
        <w:jc w:val="both"/>
        <w:rPr>
          <w:b/>
        </w:rPr>
      </w:pPr>
      <w:r w:rsidRPr="00D40AE1">
        <w:rPr>
          <w:b/>
        </w:rPr>
        <w:t xml:space="preserve">Kinase Score </w:t>
      </w:r>
      <w:r>
        <w:rPr>
          <w:b/>
        </w:rPr>
        <w:t>Plot</w:t>
      </w:r>
      <w:r w:rsidRPr="00D40AE1">
        <w:rPr>
          <w:b/>
        </w:rPr>
        <w:t xml:space="preserve"> (PTK</w:t>
      </w:r>
      <w:r>
        <w:rPr>
          <w:b/>
        </w:rPr>
        <w:t xml:space="preserve"> left, STK right</w:t>
      </w:r>
      <w:r w:rsidRPr="00D40AE1">
        <w:rPr>
          <w:b/>
        </w:rPr>
        <w:t xml:space="preserve">) </w:t>
      </w:r>
      <w:r>
        <w:rPr>
          <w:b/>
        </w:rPr>
        <w:t>of T2-97 vs Control-WT</w:t>
      </w:r>
    </w:p>
    <w:p w14:paraId="7E561ECF" w14:textId="3D565966" w:rsidR="000057BE" w:rsidRDefault="000057BE" w:rsidP="000057BE">
      <w:pPr>
        <w:pStyle w:val="FirstParagraph"/>
        <w:jc w:val="both"/>
        <w:rPr>
          <w:noProof/>
        </w:rPr>
      </w:pPr>
      <w:r>
        <w:rPr>
          <w:noProof/>
        </w:rPr>
        <w:t xml:space="preserve"> </w:t>
      </w:r>
      <w:r>
        <w:rPr>
          <w:noProof/>
        </w:rPr>
        <w:drawing>
          <wp:inline distT="0" distB="0" distL="0" distR="0" wp14:anchorId="34B0719A" wp14:editId="7002E8B9">
            <wp:extent cx="3599815" cy="2879725"/>
            <wp:effectExtent l="0" t="0" r="635" b="0"/>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pic:cNvPicPr>
                  </pic:nvPicPr>
                  <pic:blipFill>
                    <a:blip r:embed="rId37"/>
                    <a:stretch>
                      <a:fillRect/>
                    </a:stretch>
                  </pic:blipFill>
                  <pic:spPr bwMode="auto">
                    <a:xfrm>
                      <a:off x="0" y="0"/>
                      <a:ext cx="3599815" cy="2879725"/>
                    </a:xfrm>
                    <a:prstGeom prst="rect">
                      <a:avLst/>
                    </a:prstGeom>
                    <a:noFill/>
                    <a:ln w="9525">
                      <a:noFill/>
                      <a:headEnd/>
                      <a:tailEnd/>
                    </a:ln>
                  </pic:spPr>
                </pic:pic>
              </a:graphicData>
            </a:graphic>
          </wp:inline>
        </w:drawing>
      </w:r>
    </w:p>
    <w:p w14:paraId="5B5CB402" w14:textId="404B349F" w:rsidR="000057BE" w:rsidRDefault="000057BE" w:rsidP="000057BE">
      <w:r>
        <w:rPr>
          <w:noProof/>
        </w:rPr>
        <w:br w:type="page"/>
      </w:r>
      <w:r w:rsidRPr="00D40AE1">
        <w:rPr>
          <w:b/>
        </w:rPr>
        <w:lastRenderedPageBreak/>
        <w:t>Kinase Score Table (PTK</w:t>
      </w:r>
      <w:r>
        <w:rPr>
          <w:b/>
        </w:rPr>
        <w:t xml:space="preserve"> + STK</w:t>
      </w:r>
      <w:r w:rsidRPr="00D40AE1">
        <w:rPr>
          <w:b/>
        </w:rPr>
        <w:t xml:space="preserve">) </w:t>
      </w:r>
      <w:r>
        <w:rPr>
          <w:b/>
        </w:rPr>
        <w:t>of T1-96 vs T2-97</w:t>
      </w:r>
    </w:p>
    <w:tbl>
      <w:tblPr>
        <w:tblStyle w:val="TableGridLigh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7E0" w:firstRow="1" w:lastRow="1" w:firstColumn="1" w:lastColumn="1" w:noHBand="1" w:noVBand="1"/>
      </w:tblPr>
      <w:tblGrid>
        <w:gridCol w:w="754"/>
        <w:gridCol w:w="1558"/>
        <w:gridCol w:w="1173"/>
        <w:gridCol w:w="1346"/>
        <w:gridCol w:w="1672"/>
        <w:gridCol w:w="1173"/>
        <w:gridCol w:w="1346"/>
      </w:tblGrid>
      <w:tr w:rsidR="000057BE" w:rsidRPr="00D40AE1" w14:paraId="7A3C6D2B" w14:textId="77777777" w:rsidTr="00DD3C38">
        <w:tc>
          <w:tcPr>
            <w:tcW w:w="0" w:type="auto"/>
            <w:tcBorders>
              <w:bottom w:val="single" w:sz="4" w:space="0" w:color="auto"/>
              <w:right w:val="single" w:sz="4" w:space="0" w:color="auto"/>
            </w:tcBorders>
          </w:tcPr>
          <w:p w14:paraId="0E72A3F8" w14:textId="77777777" w:rsidR="000057BE" w:rsidRPr="00D4602E" w:rsidRDefault="000057BE" w:rsidP="00DD3C38">
            <w:pPr>
              <w:pStyle w:val="Compact"/>
              <w:rPr>
                <w:b/>
              </w:rPr>
            </w:pPr>
          </w:p>
        </w:tc>
        <w:tc>
          <w:tcPr>
            <w:tcW w:w="0" w:type="auto"/>
            <w:gridSpan w:val="3"/>
            <w:tcBorders>
              <w:left w:val="single" w:sz="4" w:space="0" w:color="auto"/>
              <w:bottom w:val="single" w:sz="4" w:space="0" w:color="auto"/>
              <w:right w:val="single" w:sz="4" w:space="0" w:color="auto"/>
            </w:tcBorders>
            <w:vAlign w:val="center"/>
          </w:tcPr>
          <w:p w14:paraId="5F092281" w14:textId="77777777" w:rsidR="000057BE" w:rsidRPr="005B388F" w:rsidRDefault="000057BE" w:rsidP="00DD3C38">
            <w:pPr>
              <w:pStyle w:val="Compact"/>
              <w:jc w:val="center"/>
              <w:rPr>
                <w:b/>
                <w:bCs/>
              </w:rPr>
            </w:pPr>
            <w:r>
              <w:rPr>
                <w:b/>
                <w:bCs/>
              </w:rPr>
              <w:t>PTK</w:t>
            </w:r>
          </w:p>
        </w:tc>
        <w:tc>
          <w:tcPr>
            <w:tcW w:w="0" w:type="auto"/>
            <w:gridSpan w:val="3"/>
            <w:tcBorders>
              <w:left w:val="single" w:sz="4" w:space="0" w:color="auto"/>
              <w:bottom w:val="single" w:sz="4" w:space="0" w:color="auto"/>
              <w:right w:val="single" w:sz="4" w:space="0" w:color="auto"/>
            </w:tcBorders>
            <w:vAlign w:val="center"/>
          </w:tcPr>
          <w:p w14:paraId="7C7D9EA7" w14:textId="77777777" w:rsidR="000057BE" w:rsidRPr="005B388F" w:rsidRDefault="000057BE" w:rsidP="00DD3C38">
            <w:pPr>
              <w:pStyle w:val="Compact"/>
              <w:jc w:val="center"/>
              <w:rPr>
                <w:b/>
                <w:bCs/>
              </w:rPr>
            </w:pPr>
            <w:r>
              <w:rPr>
                <w:b/>
                <w:bCs/>
              </w:rPr>
              <w:t>STK</w:t>
            </w:r>
          </w:p>
        </w:tc>
      </w:tr>
      <w:tr w:rsidR="000057BE" w:rsidRPr="00D40AE1" w14:paraId="146CABD9" w14:textId="77777777" w:rsidTr="00DD3C38">
        <w:tc>
          <w:tcPr>
            <w:tcW w:w="0" w:type="auto"/>
            <w:tcBorders>
              <w:top w:val="single" w:sz="4" w:space="0" w:color="auto"/>
              <w:bottom w:val="single" w:sz="4" w:space="0" w:color="auto"/>
              <w:right w:val="single" w:sz="4" w:space="0" w:color="auto"/>
            </w:tcBorders>
            <w:vAlign w:val="bottom"/>
          </w:tcPr>
          <w:p w14:paraId="7B34F83D" w14:textId="77777777" w:rsidR="000057BE" w:rsidRPr="005B388F" w:rsidRDefault="000057BE" w:rsidP="00DD3C38">
            <w:pPr>
              <w:pStyle w:val="Compact"/>
              <w:rPr>
                <w:b/>
                <w:bCs/>
              </w:rPr>
            </w:pPr>
            <w:r w:rsidRPr="005B388F">
              <w:rPr>
                <w:b/>
                <w:bCs/>
              </w:rPr>
              <w:t>Rank</w:t>
            </w:r>
          </w:p>
        </w:tc>
        <w:tc>
          <w:tcPr>
            <w:tcW w:w="0" w:type="auto"/>
            <w:tcBorders>
              <w:top w:val="single" w:sz="4" w:space="0" w:color="auto"/>
              <w:left w:val="single" w:sz="4" w:space="0" w:color="auto"/>
              <w:bottom w:val="single" w:sz="4" w:space="0" w:color="auto"/>
            </w:tcBorders>
            <w:vAlign w:val="bottom"/>
          </w:tcPr>
          <w:p w14:paraId="3A243279" w14:textId="77777777" w:rsidR="000057BE" w:rsidRPr="005B388F" w:rsidRDefault="000057BE" w:rsidP="00DD3C38">
            <w:pPr>
              <w:pStyle w:val="Compact"/>
              <w:rPr>
                <w:b/>
                <w:bCs/>
              </w:rPr>
            </w:pPr>
            <w:r w:rsidRPr="005B388F">
              <w:rPr>
                <w:b/>
                <w:bCs/>
              </w:rPr>
              <w:t>Kinase</w:t>
            </w:r>
            <w:r>
              <w:rPr>
                <w:b/>
                <w:bCs/>
              </w:rPr>
              <w:t xml:space="preserve"> </w:t>
            </w:r>
            <w:r w:rsidRPr="005B388F">
              <w:rPr>
                <w:b/>
                <w:bCs/>
              </w:rPr>
              <w:t>Name</w:t>
            </w:r>
          </w:p>
        </w:tc>
        <w:tc>
          <w:tcPr>
            <w:tcW w:w="0" w:type="auto"/>
            <w:tcBorders>
              <w:top w:val="single" w:sz="4" w:space="0" w:color="auto"/>
              <w:bottom w:val="single" w:sz="4" w:space="0" w:color="auto"/>
            </w:tcBorders>
            <w:vAlign w:val="bottom"/>
          </w:tcPr>
          <w:p w14:paraId="19B11E9B" w14:textId="77777777" w:rsidR="000057BE" w:rsidRPr="005B388F" w:rsidRDefault="000057BE" w:rsidP="00DD3C38">
            <w:pPr>
              <w:pStyle w:val="Compact"/>
              <w:rPr>
                <w:b/>
                <w:bCs/>
              </w:rPr>
            </w:pPr>
            <w:r w:rsidRPr="005B388F">
              <w:rPr>
                <w:b/>
                <w:bCs/>
              </w:rPr>
              <w:t xml:space="preserve">Kinase </w:t>
            </w:r>
            <w:r>
              <w:rPr>
                <w:b/>
                <w:bCs/>
              </w:rPr>
              <w:t>S</w:t>
            </w:r>
            <w:r w:rsidRPr="005B388F">
              <w:rPr>
                <w:b/>
                <w:bCs/>
              </w:rPr>
              <w:t>core</w:t>
            </w:r>
          </w:p>
        </w:tc>
        <w:tc>
          <w:tcPr>
            <w:tcW w:w="0" w:type="auto"/>
            <w:tcBorders>
              <w:top w:val="single" w:sz="4" w:space="0" w:color="auto"/>
              <w:bottom w:val="single" w:sz="4" w:space="0" w:color="auto"/>
              <w:right w:val="single" w:sz="4" w:space="0" w:color="auto"/>
            </w:tcBorders>
            <w:vAlign w:val="bottom"/>
          </w:tcPr>
          <w:p w14:paraId="3AEFE132" w14:textId="77777777" w:rsidR="000057BE" w:rsidRPr="005B388F" w:rsidRDefault="000057BE" w:rsidP="00DD3C38">
            <w:pPr>
              <w:pStyle w:val="Compact"/>
              <w:rPr>
                <w:b/>
                <w:bCs/>
              </w:rPr>
            </w:pPr>
            <w:r w:rsidRPr="005B388F">
              <w:rPr>
                <w:b/>
                <w:bCs/>
              </w:rPr>
              <w:t>Kinase Statistic</w:t>
            </w:r>
          </w:p>
        </w:tc>
        <w:tc>
          <w:tcPr>
            <w:tcW w:w="0" w:type="auto"/>
            <w:tcBorders>
              <w:top w:val="single" w:sz="4" w:space="0" w:color="auto"/>
              <w:left w:val="single" w:sz="4" w:space="0" w:color="auto"/>
              <w:bottom w:val="single" w:sz="4" w:space="0" w:color="auto"/>
            </w:tcBorders>
            <w:vAlign w:val="bottom"/>
          </w:tcPr>
          <w:p w14:paraId="1F9F208B" w14:textId="77777777" w:rsidR="000057BE" w:rsidRPr="005B388F" w:rsidRDefault="000057BE" w:rsidP="00DD3C38">
            <w:pPr>
              <w:pStyle w:val="Compact"/>
              <w:rPr>
                <w:b/>
                <w:bCs/>
              </w:rPr>
            </w:pPr>
            <w:r w:rsidRPr="005B388F">
              <w:rPr>
                <w:b/>
                <w:bCs/>
              </w:rPr>
              <w:t>Kinase Name</w:t>
            </w:r>
          </w:p>
        </w:tc>
        <w:tc>
          <w:tcPr>
            <w:tcW w:w="0" w:type="auto"/>
            <w:tcBorders>
              <w:top w:val="single" w:sz="4" w:space="0" w:color="auto"/>
              <w:bottom w:val="single" w:sz="4" w:space="0" w:color="auto"/>
            </w:tcBorders>
            <w:vAlign w:val="bottom"/>
          </w:tcPr>
          <w:p w14:paraId="36B0451F" w14:textId="77777777" w:rsidR="000057BE" w:rsidRPr="005B388F" w:rsidRDefault="000057BE" w:rsidP="00DD3C38">
            <w:pPr>
              <w:pStyle w:val="Compact"/>
              <w:rPr>
                <w:b/>
                <w:bCs/>
              </w:rPr>
            </w:pPr>
            <w:r w:rsidRPr="005B388F">
              <w:rPr>
                <w:b/>
                <w:bCs/>
              </w:rPr>
              <w:t>Kinase Score</w:t>
            </w:r>
          </w:p>
        </w:tc>
        <w:tc>
          <w:tcPr>
            <w:tcW w:w="0" w:type="auto"/>
            <w:tcBorders>
              <w:top w:val="single" w:sz="4" w:space="0" w:color="auto"/>
              <w:bottom w:val="single" w:sz="4" w:space="0" w:color="auto"/>
              <w:right w:val="single" w:sz="4" w:space="0" w:color="auto"/>
            </w:tcBorders>
            <w:vAlign w:val="bottom"/>
          </w:tcPr>
          <w:p w14:paraId="23587AD3" w14:textId="77777777" w:rsidR="000057BE" w:rsidRPr="005B388F" w:rsidRDefault="000057BE" w:rsidP="00DD3C38">
            <w:pPr>
              <w:pStyle w:val="Compact"/>
              <w:rPr>
                <w:b/>
                <w:bCs/>
              </w:rPr>
            </w:pPr>
            <w:r w:rsidRPr="005B388F">
              <w:rPr>
                <w:b/>
                <w:bCs/>
              </w:rPr>
              <w:t>Kinase Statistic</w:t>
            </w:r>
          </w:p>
        </w:tc>
      </w:tr>
      <w:tr w:rsidR="000057BE" w:rsidRPr="00D40AE1" w14:paraId="4CB34A5B" w14:textId="77777777" w:rsidTr="00DD3C38">
        <w:tc>
          <w:tcPr>
            <w:tcW w:w="0" w:type="auto"/>
            <w:tcBorders>
              <w:top w:val="single" w:sz="4" w:space="0" w:color="auto"/>
              <w:right w:val="single" w:sz="4" w:space="0" w:color="auto"/>
            </w:tcBorders>
          </w:tcPr>
          <w:p w14:paraId="28096A57" w14:textId="77777777" w:rsidR="000057BE" w:rsidRPr="00D40AE1" w:rsidRDefault="000057BE" w:rsidP="000057BE">
            <w:pPr>
              <w:pStyle w:val="Compact"/>
            </w:pPr>
            <w:r w:rsidRPr="00D40AE1">
              <w:t>1</w:t>
            </w:r>
          </w:p>
        </w:tc>
        <w:tc>
          <w:tcPr>
            <w:tcW w:w="0" w:type="auto"/>
            <w:tcBorders>
              <w:top w:val="single" w:sz="4" w:space="0" w:color="auto"/>
              <w:left w:val="single" w:sz="4" w:space="0" w:color="auto"/>
            </w:tcBorders>
          </w:tcPr>
          <w:p w14:paraId="0C416287" w14:textId="28224298" w:rsidR="000057BE" w:rsidRPr="00D40AE1" w:rsidRDefault="000057BE" w:rsidP="000057BE">
            <w:pPr>
              <w:pStyle w:val="Compact"/>
            </w:pPr>
            <w:r>
              <w:t>Lyn</w:t>
            </w:r>
          </w:p>
        </w:tc>
        <w:tc>
          <w:tcPr>
            <w:tcW w:w="0" w:type="auto"/>
            <w:tcBorders>
              <w:top w:val="single" w:sz="4" w:space="0" w:color="auto"/>
            </w:tcBorders>
          </w:tcPr>
          <w:p w14:paraId="436D7D21" w14:textId="494A855E" w:rsidR="000057BE" w:rsidRPr="00D40AE1" w:rsidRDefault="000057BE" w:rsidP="000057BE">
            <w:pPr>
              <w:pStyle w:val="Compact"/>
            </w:pPr>
            <w:r>
              <w:t>3.70</w:t>
            </w:r>
          </w:p>
        </w:tc>
        <w:tc>
          <w:tcPr>
            <w:tcW w:w="0" w:type="auto"/>
            <w:tcBorders>
              <w:top w:val="single" w:sz="4" w:space="0" w:color="auto"/>
              <w:right w:val="single" w:sz="4" w:space="0" w:color="auto"/>
            </w:tcBorders>
          </w:tcPr>
          <w:p w14:paraId="5A663BA5" w14:textId="3DBBC07F" w:rsidR="000057BE" w:rsidRPr="00D40AE1" w:rsidRDefault="000057BE" w:rsidP="000057BE">
            <w:pPr>
              <w:pStyle w:val="Compact"/>
            </w:pPr>
            <w:r>
              <w:t>-0.83</w:t>
            </w:r>
          </w:p>
        </w:tc>
        <w:tc>
          <w:tcPr>
            <w:tcW w:w="0" w:type="auto"/>
            <w:tcBorders>
              <w:top w:val="single" w:sz="4" w:space="0" w:color="auto"/>
              <w:left w:val="single" w:sz="4" w:space="0" w:color="auto"/>
            </w:tcBorders>
          </w:tcPr>
          <w:p w14:paraId="1F0B0EEC" w14:textId="124CEE60" w:rsidR="000057BE" w:rsidRPr="00D40AE1" w:rsidRDefault="000057BE" w:rsidP="000057BE">
            <w:pPr>
              <w:pStyle w:val="Compact"/>
            </w:pPr>
            <w:r>
              <w:t>p38[beta]</w:t>
            </w:r>
          </w:p>
        </w:tc>
        <w:tc>
          <w:tcPr>
            <w:tcW w:w="0" w:type="auto"/>
            <w:tcBorders>
              <w:top w:val="single" w:sz="4" w:space="0" w:color="auto"/>
            </w:tcBorders>
          </w:tcPr>
          <w:p w14:paraId="06482F62" w14:textId="372C7507" w:rsidR="000057BE" w:rsidRPr="00D40AE1" w:rsidRDefault="000057BE" w:rsidP="000057BE">
            <w:pPr>
              <w:pStyle w:val="Compact"/>
            </w:pPr>
            <w:r>
              <w:t>3.12</w:t>
            </w:r>
          </w:p>
        </w:tc>
        <w:tc>
          <w:tcPr>
            <w:tcW w:w="0" w:type="auto"/>
            <w:tcBorders>
              <w:top w:val="single" w:sz="4" w:space="0" w:color="auto"/>
              <w:right w:val="single" w:sz="4" w:space="0" w:color="auto"/>
            </w:tcBorders>
          </w:tcPr>
          <w:p w14:paraId="1A4E6632" w14:textId="7018FAD0" w:rsidR="000057BE" w:rsidRPr="00D40AE1" w:rsidRDefault="000057BE" w:rsidP="000057BE">
            <w:pPr>
              <w:pStyle w:val="Compact"/>
            </w:pPr>
            <w:r>
              <w:t>-1.50</w:t>
            </w:r>
          </w:p>
        </w:tc>
      </w:tr>
      <w:tr w:rsidR="000057BE" w:rsidRPr="00D40AE1" w14:paraId="006087A9" w14:textId="77777777" w:rsidTr="00DD3C38">
        <w:tc>
          <w:tcPr>
            <w:tcW w:w="0" w:type="auto"/>
            <w:tcBorders>
              <w:right w:val="single" w:sz="4" w:space="0" w:color="auto"/>
            </w:tcBorders>
          </w:tcPr>
          <w:p w14:paraId="153855C2" w14:textId="77777777" w:rsidR="000057BE" w:rsidRPr="00D40AE1" w:rsidRDefault="000057BE" w:rsidP="000057BE">
            <w:pPr>
              <w:pStyle w:val="Compact"/>
            </w:pPr>
            <w:r w:rsidRPr="00D40AE1">
              <w:t>2</w:t>
            </w:r>
          </w:p>
        </w:tc>
        <w:tc>
          <w:tcPr>
            <w:tcW w:w="0" w:type="auto"/>
            <w:tcBorders>
              <w:left w:val="single" w:sz="4" w:space="0" w:color="auto"/>
            </w:tcBorders>
          </w:tcPr>
          <w:p w14:paraId="2D3EBF01" w14:textId="06BE40D7" w:rsidR="000057BE" w:rsidRPr="00D40AE1" w:rsidRDefault="000057BE" w:rsidP="000057BE">
            <w:pPr>
              <w:pStyle w:val="Compact"/>
            </w:pPr>
            <w:r>
              <w:t>FLT4</w:t>
            </w:r>
          </w:p>
        </w:tc>
        <w:tc>
          <w:tcPr>
            <w:tcW w:w="0" w:type="auto"/>
          </w:tcPr>
          <w:p w14:paraId="5B3266CC" w14:textId="26A8FCC9" w:rsidR="000057BE" w:rsidRPr="00D40AE1" w:rsidRDefault="000057BE" w:rsidP="000057BE">
            <w:pPr>
              <w:pStyle w:val="Compact"/>
            </w:pPr>
            <w:r>
              <w:t>3.70</w:t>
            </w:r>
          </w:p>
        </w:tc>
        <w:tc>
          <w:tcPr>
            <w:tcW w:w="0" w:type="auto"/>
            <w:tcBorders>
              <w:right w:val="single" w:sz="4" w:space="0" w:color="auto"/>
            </w:tcBorders>
          </w:tcPr>
          <w:p w14:paraId="379E8D5B" w14:textId="7776EA14" w:rsidR="000057BE" w:rsidRPr="00D40AE1" w:rsidRDefault="000057BE" w:rsidP="000057BE">
            <w:pPr>
              <w:pStyle w:val="Compact"/>
            </w:pPr>
            <w:r>
              <w:t>1.38</w:t>
            </w:r>
          </w:p>
        </w:tc>
        <w:tc>
          <w:tcPr>
            <w:tcW w:w="0" w:type="auto"/>
            <w:tcBorders>
              <w:left w:val="single" w:sz="4" w:space="0" w:color="auto"/>
            </w:tcBorders>
          </w:tcPr>
          <w:p w14:paraId="58A1AF74" w14:textId="7FD21BE2" w:rsidR="000057BE" w:rsidRPr="00D40AE1" w:rsidRDefault="000057BE" w:rsidP="000057BE">
            <w:pPr>
              <w:pStyle w:val="Compact"/>
            </w:pPr>
            <w:r>
              <w:t>IKK[epsilon]</w:t>
            </w:r>
          </w:p>
        </w:tc>
        <w:tc>
          <w:tcPr>
            <w:tcW w:w="0" w:type="auto"/>
          </w:tcPr>
          <w:p w14:paraId="4DD4D559" w14:textId="105AEB41" w:rsidR="000057BE" w:rsidRPr="00D40AE1" w:rsidRDefault="000057BE" w:rsidP="000057BE">
            <w:pPr>
              <w:pStyle w:val="Compact"/>
            </w:pPr>
            <w:r>
              <w:t>3.02</w:t>
            </w:r>
          </w:p>
        </w:tc>
        <w:tc>
          <w:tcPr>
            <w:tcW w:w="0" w:type="auto"/>
            <w:tcBorders>
              <w:right w:val="single" w:sz="4" w:space="0" w:color="auto"/>
            </w:tcBorders>
          </w:tcPr>
          <w:p w14:paraId="790999DC" w14:textId="13AAEAD9" w:rsidR="000057BE" w:rsidRPr="00D40AE1" w:rsidRDefault="000057BE" w:rsidP="000057BE">
            <w:pPr>
              <w:pStyle w:val="Compact"/>
            </w:pPr>
            <w:r>
              <w:t>-1.16</w:t>
            </w:r>
          </w:p>
        </w:tc>
      </w:tr>
      <w:tr w:rsidR="000057BE" w:rsidRPr="00D40AE1" w14:paraId="71D92B4E" w14:textId="77777777" w:rsidTr="00DD3C38">
        <w:tc>
          <w:tcPr>
            <w:tcW w:w="0" w:type="auto"/>
            <w:tcBorders>
              <w:right w:val="single" w:sz="4" w:space="0" w:color="auto"/>
            </w:tcBorders>
          </w:tcPr>
          <w:p w14:paraId="1240FFE4" w14:textId="77777777" w:rsidR="000057BE" w:rsidRPr="00D40AE1" w:rsidRDefault="000057BE" w:rsidP="000057BE">
            <w:pPr>
              <w:pStyle w:val="Compact"/>
            </w:pPr>
            <w:r w:rsidRPr="00D40AE1">
              <w:t>3</w:t>
            </w:r>
          </w:p>
        </w:tc>
        <w:tc>
          <w:tcPr>
            <w:tcW w:w="0" w:type="auto"/>
            <w:tcBorders>
              <w:left w:val="single" w:sz="4" w:space="0" w:color="auto"/>
            </w:tcBorders>
          </w:tcPr>
          <w:p w14:paraId="62A588B9" w14:textId="7C91EE38" w:rsidR="000057BE" w:rsidRPr="00D40AE1" w:rsidRDefault="000057BE" w:rsidP="000057BE">
            <w:pPr>
              <w:pStyle w:val="Compact"/>
            </w:pPr>
            <w:r>
              <w:t>JAK1~b</w:t>
            </w:r>
          </w:p>
        </w:tc>
        <w:tc>
          <w:tcPr>
            <w:tcW w:w="0" w:type="auto"/>
          </w:tcPr>
          <w:p w14:paraId="037B0093" w14:textId="388B06C1" w:rsidR="000057BE" w:rsidRPr="00D40AE1" w:rsidRDefault="000057BE" w:rsidP="000057BE">
            <w:pPr>
              <w:pStyle w:val="Compact"/>
            </w:pPr>
            <w:r>
              <w:t>2.96</w:t>
            </w:r>
          </w:p>
        </w:tc>
        <w:tc>
          <w:tcPr>
            <w:tcW w:w="0" w:type="auto"/>
            <w:tcBorders>
              <w:right w:val="single" w:sz="4" w:space="0" w:color="auto"/>
            </w:tcBorders>
          </w:tcPr>
          <w:p w14:paraId="20D1CB84" w14:textId="2BB97147" w:rsidR="000057BE" w:rsidRPr="00D40AE1" w:rsidRDefault="000057BE" w:rsidP="000057BE">
            <w:pPr>
              <w:pStyle w:val="Compact"/>
            </w:pPr>
            <w:r>
              <w:t>1.27</w:t>
            </w:r>
          </w:p>
        </w:tc>
        <w:tc>
          <w:tcPr>
            <w:tcW w:w="0" w:type="auto"/>
            <w:tcBorders>
              <w:left w:val="single" w:sz="4" w:space="0" w:color="auto"/>
            </w:tcBorders>
          </w:tcPr>
          <w:p w14:paraId="2B793EB4" w14:textId="68DD8272" w:rsidR="000057BE" w:rsidRPr="00D40AE1" w:rsidRDefault="000057BE" w:rsidP="000057BE">
            <w:pPr>
              <w:pStyle w:val="Compact"/>
            </w:pPr>
            <w:r>
              <w:t>AurA/Aur2</w:t>
            </w:r>
          </w:p>
        </w:tc>
        <w:tc>
          <w:tcPr>
            <w:tcW w:w="0" w:type="auto"/>
          </w:tcPr>
          <w:p w14:paraId="65673842" w14:textId="43FF0CA8" w:rsidR="000057BE" w:rsidRPr="00D40AE1" w:rsidRDefault="000057BE" w:rsidP="000057BE">
            <w:pPr>
              <w:pStyle w:val="Compact"/>
            </w:pPr>
            <w:r>
              <w:t>3.01</w:t>
            </w:r>
          </w:p>
        </w:tc>
        <w:tc>
          <w:tcPr>
            <w:tcW w:w="0" w:type="auto"/>
            <w:tcBorders>
              <w:right w:val="single" w:sz="4" w:space="0" w:color="auto"/>
            </w:tcBorders>
          </w:tcPr>
          <w:p w14:paraId="43E63702" w14:textId="3DFC4DD5" w:rsidR="000057BE" w:rsidRPr="00D40AE1" w:rsidRDefault="000057BE" w:rsidP="000057BE">
            <w:pPr>
              <w:pStyle w:val="Compact"/>
            </w:pPr>
            <w:r>
              <w:t>-1.24</w:t>
            </w:r>
          </w:p>
        </w:tc>
      </w:tr>
      <w:tr w:rsidR="000057BE" w:rsidRPr="00D40AE1" w14:paraId="5580EA55" w14:textId="77777777" w:rsidTr="00DD3C38">
        <w:tc>
          <w:tcPr>
            <w:tcW w:w="0" w:type="auto"/>
            <w:tcBorders>
              <w:right w:val="single" w:sz="4" w:space="0" w:color="auto"/>
            </w:tcBorders>
          </w:tcPr>
          <w:p w14:paraId="335F3889" w14:textId="77777777" w:rsidR="000057BE" w:rsidRPr="00D40AE1" w:rsidRDefault="000057BE" w:rsidP="000057BE">
            <w:pPr>
              <w:pStyle w:val="Compact"/>
            </w:pPr>
            <w:r w:rsidRPr="00D40AE1">
              <w:t>4</w:t>
            </w:r>
          </w:p>
        </w:tc>
        <w:tc>
          <w:tcPr>
            <w:tcW w:w="0" w:type="auto"/>
            <w:tcBorders>
              <w:left w:val="single" w:sz="4" w:space="0" w:color="auto"/>
            </w:tcBorders>
          </w:tcPr>
          <w:p w14:paraId="6708BA81" w14:textId="768DD0B5" w:rsidR="000057BE" w:rsidRPr="00D40AE1" w:rsidRDefault="000057BE" w:rsidP="000057BE">
            <w:pPr>
              <w:pStyle w:val="Compact"/>
            </w:pPr>
            <w:r>
              <w:t>TRKB</w:t>
            </w:r>
          </w:p>
        </w:tc>
        <w:tc>
          <w:tcPr>
            <w:tcW w:w="0" w:type="auto"/>
          </w:tcPr>
          <w:p w14:paraId="54E7E5CA" w14:textId="65443BF4" w:rsidR="000057BE" w:rsidRPr="00D40AE1" w:rsidRDefault="000057BE" w:rsidP="000057BE">
            <w:pPr>
              <w:pStyle w:val="Compact"/>
            </w:pPr>
            <w:r>
              <w:t>2.52</w:t>
            </w:r>
          </w:p>
        </w:tc>
        <w:tc>
          <w:tcPr>
            <w:tcW w:w="0" w:type="auto"/>
            <w:tcBorders>
              <w:right w:val="single" w:sz="4" w:space="0" w:color="auto"/>
            </w:tcBorders>
          </w:tcPr>
          <w:p w14:paraId="5F676B0B" w14:textId="3B9396F7" w:rsidR="000057BE" w:rsidRPr="00D40AE1" w:rsidRDefault="000057BE" w:rsidP="000057BE">
            <w:pPr>
              <w:pStyle w:val="Compact"/>
            </w:pPr>
            <w:r>
              <w:t>0.54</w:t>
            </w:r>
          </w:p>
        </w:tc>
        <w:tc>
          <w:tcPr>
            <w:tcW w:w="0" w:type="auto"/>
            <w:tcBorders>
              <w:left w:val="single" w:sz="4" w:space="0" w:color="auto"/>
            </w:tcBorders>
          </w:tcPr>
          <w:p w14:paraId="1D827E15" w14:textId="03C74DAA" w:rsidR="000057BE" w:rsidRPr="00D40AE1" w:rsidRDefault="000057BE" w:rsidP="000057BE">
            <w:pPr>
              <w:pStyle w:val="Compact"/>
            </w:pPr>
            <w:r>
              <w:t>CDK11</w:t>
            </w:r>
          </w:p>
        </w:tc>
        <w:tc>
          <w:tcPr>
            <w:tcW w:w="0" w:type="auto"/>
          </w:tcPr>
          <w:p w14:paraId="322BB37C" w14:textId="31557934" w:rsidR="000057BE" w:rsidRPr="00D40AE1" w:rsidRDefault="000057BE" w:rsidP="000057BE">
            <w:pPr>
              <w:pStyle w:val="Compact"/>
            </w:pPr>
            <w:r>
              <w:t>2.67</w:t>
            </w:r>
          </w:p>
        </w:tc>
        <w:tc>
          <w:tcPr>
            <w:tcW w:w="0" w:type="auto"/>
            <w:tcBorders>
              <w:right w:val="single" w:sz="4" w:space="0" w:color="auto"/>
            </w:tcBorders>
          </w:tcPr>
          <w:p w14:paraId="51917D4E" w14:textId="1C3E3177" w:rsidR="000057BE" w:rsidRPr="00D40AE1" w:rsidRDefault="000057BE" w:rsidP="000057BE">
            <w:pPr>
              <w:pStyle w:val="Compact"/>
            </w:pPr>
            <w:r>
              <w:t>-1.17</w:t>
            </w:r>
          </w:p>
        </w:tc>
      </w:tr>
      <w:tr w:rsidR="000057BE" w:rsidRPr="00D40AE1" w14:paraId="4424BF95" w14:textId="77777777" w:rsidTr="00DD3C38">
        <w:tc>
          <w:tcPr>
            <w:tcW w:w="0" w:type="auto"/>
            <w:tcBorders>
              <w:right w:val="single" w:sz="4" w:space="0" w:color="auto"/>
            </w:tcBorders>
          </w:tcPr>
          <w:p w14:paraId="4DAAA648" w14:textId="77777777" w:rsidR="000057BE" w:rsidRPr="00D40AE1" w:rsidRDefault="000057BE" w:rsidP="000057BE">
            <w:pPr>
              <w:pStyle w:val="Compact"/>
            </w:pPr>
            <w:r w:rsidRPr="00D40AE1">
              <w:t>5</w:t>
            </w:r>
          </w:p>
        </w:tc>
        <w:tc>
          <w:tcPr>
            <w:tcW w:w="0" w:type="auto"/>
            <w:tcBorders>
              <w:left w:val="single" w:sz="4" w:space="0" w:color="auto"/>
            </w:tcBorders>
          </w:tcPr>
          <w:p w14:paraId="26B9E51C" w14:textId="083432A8" w:rsidR="000057BE" w:rsidRPr="00D40AE1" w:rsidRDefault="000057BE" w:rsidP="000057BE">
            <w:pPr>
              <w:pStyle w:val="Compact"/>
            </w:pPr>
            <w:r>
              <w:t>Fgr</w:t>
            </w:r>
          </w:p>
        </w:tc>
        <w:tc>
          <w:tcPr>
            <w:tcW w:w="0" w:type="auto"/>
          </w:tcPr>
          <w:p w14:paraId="44972B8D" w14:textId="5F610AE3" w:rsidR="000057BE" w:rsidRPr="00D40AE1" w:rsidRDefault="000057BE" w:rsidP="000057BE">
            <w:pPr>
              <w:pStyle w:val="Compact"/>
            </w:pPr>
            <w:r>
              <w:t>2.44</w:t>
            </w:r>
          </w:p>
        </w:tc>
        <w:tc>
          <w:tcPr>
            <w:tcW w:w="0" w:type="auto"/>
            <w:tcBorders>
              <w:right w:val="single" w:sz="4" w:space="0" w:color="auto"/>
            </w:tcBorders>
          </w:tcPr>
          <w:p w14:paraId="766EABE4" w14:textId="716EB66C" w:rsidR="000057BE" w:rsidRPr="00D40AE1" w:rsidRDefault="000057BE" w:rsidP="000057BE">
            <w:pPr>
              <w:pStyle w:val="Compact"/>
            </w:pPr>
            <w:r>
              <w:t>-0.99</w:t>
            </w:r>
          </w:p>
        </w:tc>
        <w:tc>
          <w:tcPr>
            <w:tcW w:w="0" w:type="auto"/>
            <w:tcBorders>
              <w:left w:val="single" w:sz="4" w:space="0" w:color="auto"/>
            </w:tcBorders>
          </w:tcPr>
          <w:p w14:paraId="0EC54AB5" w14:textId="26E90A77" w:rsidR="000057BE" w:rsidRPr="00D40AE1" w:rsidRDefault="000057BE" w:rsidP="000057BE">
            <w:pPr>
              <w:pStyle w:val="Compact"/>
            </w:pPr>
            <w:r>
              <w:t>CDK5</w:t>
            </w:r>
          </w:p>
        </w:tc>
        <w:tc>
          <w:tcPr>
            <w:tcW w:w="0" w:type="auto"/>
          </w:tcPr>
          <w:p w14:paraId="41CFC56A" w14:textId="115C1ECB" w:rsidR="000057BE" w:rsidRPr="00D40AE1" w:rsidRDefault="000057BE" w:rsidP="000057BE">
            <w:pPr>
              <w:pStyle w:val="Compact"/>
            </w:pPr>
            <w:r>
              <w:t>2.67</w:t>
            </w:r>
          </w:p>
        </w:tc>
        <w:tc>
          <w:tcPr>
            <w:tcW w:w="0" w:type="auto"/>
            <w:tcBorders>
              <w:right w:val="single" w:sz="4" w:space="0" w:color="auto"/>
            </w:tcBorders>
          </w:tcPr>
          <w:p w14:paraId="5AD54E2B" w14:textId="675CFBA9" w:rsidR="000057BE" w:rsidRPr="00D40AE1" w:rsidRDefault="000057BE" w:rsidP="000057BE">
            <w:pPr>
              <w:pStyle w:val="Compact"/>
            </w:pPr>
            <w:r>
              <w:t>-0.79</w:t>
            </w:r>
          </w:p>
        </w:tc>
      </w:tr>
      <w:tr w:rsidR="000057BE" w:rsidRPr="00D40AE1" w14:paraId="5F36BA5C" w14:textId="77777777" w:rsidTr="00DD3C38">
        <w:tc>
          <w:tcPr>
            <w:tcW w:w="0" w:type="auto"/>
            <w:tcBorders>
              <w:right w:val="single" w:sz="4" w:space="0" w:color="auto"/>
            </w:tcBorders>
          </w:tcPr>
          <w:p w14:paraId="50D6898D" w14:textId="77777777" w:rsidR="000057BE" w:rsidRPr="00D40AE1" w:rsidRDefault="000057BE" w:rsidP="000057BE">
            <w:pPr>
              <w:pStyle w:val="Compact"/>
            </w:pPr>
            <w:r w:rsidRPr="00D40AE1">
              <w:t>6</w:t>
            </w:r>
          </w:p>
        </w:tc>
        <w:tc>
          <w:tcPr>
            <w:tcW w:w="0" w:type="auto"/>
            <w:tcBorders>
              <w:left w:val="single" w:sz="4" w:space="0" w:color="auto"/>
            </w:tcBorders>
          </w:tcPr>
          <w:p w14:paraId="5167B891" w14:textId="5EC3419B" w:rsidR="000057BE" w:rsidRPr="00D40AE1" w:rsidRDefault="000057BE" w:rsidP="000057BE">
            <w:pPr>
              <w:pStyle w:val="Compact"/>
            </w:pPr>
            <w:r>
              <w:t>FLT1</w:t>
            </w:r>
          </w:p>
        </w:tc>
        <w:tc>
          <w:tcPr>
            <w:tcW w:w="0" w:type="auto"/>
          </w:tcPr>
          <w:p w14:paraId="1320846C" w14:textId="5FC9EC77" w:rsidR="000057BE" w:rsidRPr="00D40AE1" w:rsidRDefault="000057BE" w:rsidP="000057BE">
            <w:pPr>
              <w:pStyle w:val="Compact"/>
            </w:pPr>
            <w:r>
              <w:t>2.32</w:t>
            </w:r>
          </w:p>
        </w:tc>
        <w:tc>
          <w:tcPr>
            <w:tcW w:w="0" w:type="auto"/>
            <w:tcBorders>
              <w:right w:val="single" w:sz="4" w:space="0" w:color="auto"/>
            </w:tcBorders>
          </w:tcPr>
          <w:p w14:paraId="6184CC5E" w14:textId="63BE17A0" w:rsidR="000057BE" w:rsidRPr="00D40AE1" w:rsidRDefault="000057BE" w:rsidP="000057BE">
            <w:pPr>
              <w:pStyle w:val="Compact"/>
            </w:pPr>
            <w:r>
              <w:t>0.77</w:t>
            </w:r>
          </w:p>
        </w:tc>
        <w:tc>
          <w:tcPr>
            <w:tcW w:w="0" w:type="auto"/>
            <w:tcBorders>
              <w:left w:val="single" w:sz="4" w:space="0" w:color="auto"/>
            </w:tcBorders>
          </w:tcPr>
          <w:p w14:paraId="3EA127A3" w14:textId="3681C97E" w:rsidR="000057BE" w:rsidRPr="00D40AE1" w:rsidRDefault="000057BE" w:rsidP="000057BE">
            <w:pPr>
              <w:pStyle w:val="Compact"/>
            </w:pPr>
            <w:r>
              <w:t>RSK1/p90RSK</w:t>
            </w:r>
          </w:p>
        </w:tc>
        <w:tc>
          <w:tcPr>
            <w:tcW w:w="0" w:type="auto"/>
          </w:tcPr>
          <w:p w14:paraId="477A6ADC" w14:textId="400F54D4" w:rsidR="000057BE" w:rsidRPr="00D40AE1" w:rsidRDefault="000057BE" w:rsidP="000057BE">
            <w:pPr>
              <w:pStyle w:val="Compact"/>
            </w:pPr>
            <w:r>
              <w:t>2.53</w:t>
            </w:r>
          </w:p>
        </w:tc>
        <w:tc>
          <w:tcPr>
            <w:tcW w:w="0" w:type="auto"/>
            <w:tcBorders>
              <w:right w:val="single" w:sz="4" w:space="0" w:color="auto"/>
            </w:tcBorders>
          </w:tcPr>
          <w:p w14:paraId="3E62612C" w14:textId="618B0CBF" w:rsidR="000057BE" w:rsidRPr="00D40AE1" w:rsidRDefault="000057BE" w:rsidP="000057BE">
            <w:pPr>
              <w:pStyle w:val="Compact"/>
            </w:pPr>
            <w:r>
              <w:t>-0.91</w:t>
            </w:r>
          </w:p>
        </w:tc>
      </w:tr>
      <w:tr w:rsidR="000057BE" w:rsidRPr="00D40AE1" w14:paraId="6F2DFBFD" w14:textId="77777777" w:rsidTr="00DD3C38">
        <w:tc>
          <w:tcPr>
            <w:tcW w:w="0" w:type="auto"/>
            <w:tcBorders>
              <w:right w:val="single" w:sz="4" w:space="0" w:color="auto"/>
            </w:tcBorders>
          </w:tcPr>
          <w:p w14:paraId="51985268" w14:textId="77777777" w:rsidR="000057BE" w:rsidRPr="00D40AE1" w:rsidRDefault="000057BE" w:rsidP="000057BE">
            <w:pPr>
              <w:pStyle w:val="Compact"/>
            </w:pPr>
            <w:r w:rsidRPr="00D40AE1">
              <w:t>7</w:t>
            </w:r>
          </w:p>
        </w:tc>
        <w:tc>
          <w:tcPr>
            <w:tcW w:w="0" w:type="auto"/>
            <w:tcBorders>
              <w:left w:val="single" w:sz="4" w:space="0" w:color="auto"/>
            </w:tcBorders>
          </w:tcPr>
          <w:p w14:paraId="5B9E4AB4" w14:textId="43A5F749" w:rsidR="000057BE" w:rsidRPr="00D40AE1" w:rsidRDefault="000057BE" w:rsidP="000057BE">
            <w:pPr>
              <w:pStyle w:val="Compact"/>
            </w:pPr>
            <w:r>
              <w:t>Lck</w:t>
            </w:r>
          </w:p>
        </w:tc>
        <w:tc>
          <w:tcPr>
            <w:tcW w:w="0" w:type="auto"/>
          </w:tcPr>
          <w:p w14:paraId="62A4BCF2" w14:textId="66A76023" w:rsidR="000057BE" w:rsidRPr="00D40AE1" w:rsidRDefault="000057BE" w:rsidP="000057BE">
            <w:pPr>
              <w:pStyle w:val="Compact"/>
            </w:pPr>
            <w:r>
              <w:t>2.22</w:t>
            </w:r>
          </w:p>
        </w:tc>
        <w:tc>
          <w:tcPr>
            <w:tcW w:w="0" w:type="auto"/>
            <w:tcBorders>
              <w:right w:val="single" w:sz="4" w:space="0" w:color="auto"/>
            </w:tcBorders>
          </w:tcPr>
          <w:p w14:paraId="64F17CC8" w14:textId="6F3B26F7" w:rsidR="000057BE" w:rsidRPr="00D40AE1" w:rsidRDefault="000057BE" w:rsidP="000057BE">
            <w:pPr>
              <w:pStyle w:val="Compact"/>
            </w:pPr>
            <w:r>
              <w:t>-0.36</w:t>
            </w:r>
          </w:p>
        </w:tc>
        <w:tc>
          <w:tcPr>
            <w:tcW w:w="0" w:type="auto"/>
            <w:tcBorders>
              <w:left w:val="single" w:sz="4" w:space="0" w:color="auto"/>
            </w:tcBorders>
          </w:tcPr>
          <w:p w14:paraId="1F4D01F0" w14:textId="5832698B" w:rsidR="000057BE" w:rsidRPr="00D40AE1" w:rsidRDefault="000057BE" w:rsidP="000057BE">
            <w:pPr>
              <w:pStyle w:val="Compact"/>
            </w:pPr>
            <w:r>
              <w:t>CDK9</w:t>
            </w:r>
          </w:p>
        </w:tc>
        <w:tc>
          <w:tcPr>
            <w:tcW w:w="0" w:type="auto"/>
          </w:tcPr>
          <w:p w14:paraId="685022A3" w14:textId="47FDB0FA" w:rsidR="000057BE" w:rsidRPr="00D40AE1" w:rsidRDefault="000057BE" w:rsidP="000057BE">
            <w:pPr>
              <w:pStyle w:val="Compact"/>
            </w:pPr>
            <w:r>
              <w:t>2.51</w:t>
            </w:r>
          </w:p>
        </w:tc>
        <w:tc>
          <w:tcPr>
            <w:tcW w:w="0" w:type="auto"/>
            <w:tcBorders>
              <w:right w:val="single" w:sz="4" w:space="0" w:color="auto"/>
            </w:tcBorders>
          </w:tcPr>
          <w:p w14:paraId="654DA7DF" w14:textId="17498F9A" w:rsidR="000057BE" w:rsidRPr="00D40AE1" w:rsidRDefault="000057BE" w:rsidP="000057BE">
            <w:pPr>
              <w:pStyle w:val="Compact"/>
            </w:pPr>
            <w:r>
              <w:t>-0.81</w:t>
            </w:r>
          </w:p>
        </w:tc>
      </w:tr>
      <w:tr w:rsidR="000057BE" w:rsidRPr="00D40AE1" w14:paraId="4FE1F7C6" w14:textId="77777777" w:rsidTr="00DD3C38">
        <w:tc>
          <w:tcPr>
            <w:tcW w:w="0" w:type="auto"/>
            <w:tcBorders>
              <w:right w:val="single" w:sz="4" w:space="0" w:color="auto"/>
            </w:tcBorders>
          </w:tcPr>
          <w:p w14:paraId="5228FAEA" w14:textId="77777777" w:rsidR="000057BE" w:rsidRPr="00D40AE1" w:rsidRDefault="000057BE" w:rsidP="000057BE">
            <w:pPr>
              <w:pStyle w:val="Compact"/>
            </w:pPr>
            <w:r w:rsidRPr="00D40AE1">
              <w:t>8</w:t>
            </w:r>
          </w:p>
        </w:tc>
        <w:tc>
          <w:tcPr>
            <w:tcW w:w="0" w:type="auto"/>
            <w:tcBorders>
              <w:left w:val="single" w:sz="4" w:space="0" w:color="auto"/>
            </w:tcBorders>
          </w:tcPr>
          <w:p w14:paraId="092ED354" w14:textId="428078AE" w:rsidR="000057BE" w:rsidRPr="00D40AE1" w:rsidRDefault="000057BE" w:rsidP="000057BE">
            <w:pPr>
              <w:pStyle w:val="Compact"/>
            </w:pPr>
            <w:r>
              <w:t>TRKC</w:t>
            </w:r>
          </w:p>
        </w:tc>
        <w:tc>
          <w:tcPr>
            <w:tcW w:w="0" w:type="auto"/>
          </w:tcPr>
          <w:p w14:paraId="646DFBB4" w14:textId="54A0CEDF" w:rsidR="000057BE" w:rsidRPr="00D40AE1" w:rsidRDefault="000057BE" w:rsidP="000057BE">
            <w:pPr>
              <w:pStyle w:val="Compact"/>
            </w:pPr>
            <w:r>
              <w:t>2.13</w:t>
            </w:r>
          </w:p>
        </w:tc>
        <w:tc>
          <w:tcPr>
            <w:tcW w:w="0" w:type="auto"/>
            <w:tcBorders>
              <w:right w:val="single" w:sz="4" w:space="0" w:color="auto"/>
            </w:tcBorders>
          </w:tcPr>
          <w:p w14:paraId="6A5E1F73" w14:textId="364944E9" w:rsidR="000057BE" w:rsidRPr="00D40AE1" w:rsidRDefault="000057BE" w:rsidP="000057BE">
            <w:pPr>
              <w:pStyle w:val="Compact"/>
            </w:pPr>
            <w:r>
              <w:t>0.46</w:t>
            </w:r>
          </w:p>
        </w:tc>
        <w:tc>
          <w:tcPr>
            <w:tcW w:w="0" w:type="auto"/>
            <w:tcBorders>
              <w:left w:val="single" w:sz="4" w:space="0" w:color="auto"/>
            </w:tcBorders>
          </w:tcPr>
          <w:p w14:paraId="37E970AB" w14:textId="0FE08890" w:rsidR="000057BE" w:rsidRPr="00D40AE1" w:rsidRDefault="000057BE" w:rsidP="000057BE">
            <w:pPr>
              <w:pStyle w:val="Compact"/>
            </w:pPr>
            <w:r>
              <w:t>CDK3</w:t>
            </w:r>
          </w:p>
        </w:tc>
        <w:tc>
          <w:tcPr>
            <w:tcW w:w="0" w:type="auto"/>
          </w:tcPr>
          <w:p w14:paraId="11942D8F" w14:textId="43260FAC" w:rsidR="000057BE" w:rsidRPr="00D40AE1" w:rsidRDefault="000057BE" w:rsidP="000057BE">
            <w:pPr>
              <w:pStyle w:val="Compact"/>
            </w:pPr>
            <w:r>
              <w:t>2.46</w:t>
            </w:r>
          </w:p>
        </w:tc>
        <w:tc>
          <w:tcPr>
            <w:tcW w:w="0" w:type="auto"/>
            <w:tcBorders>
              <w:right w:val="single" w:sz="4" w:space="0" w:color="auto"/>
            </w:tcBorders>
          </w:tcPr>
          <w:p w14:paraId="7CA48DD4" w14:textId="374363E9" w:rsidR="000057BE" w:rsidRPr="00D40AE1" w:rsidRDefault="000057BE" w:rsidP="000057BE">
            <w:pPr>
              <w:pStyle w:val="Compact"/>
            </w:pPr>
            <w:r>
              <w:t>-0.67</w:t>
            </w:r>
          </w:p>
        </w:tc>
      </w:tr>
      <w:tr w:rsidR="000057BE" w:rsidRPr="00D40AE1" w14:paraId="259BC01A" w14:textId="77777777" w:rsidTr="00DD3C38">
        <w:tc>
          <w:tcPr>
            <w:tcW w:w="0" w:type="auto"/>
            <w:tcBorders>
              <w:right w:val="single" w:sz="4" w:space="0" w:color="auto"/>
            </w:tcBorders>
          </w:tcPr>
          <w:p w14:paraId="2AEB4737" w14:textId="77777777" w:rsidR="000057BE" w:rsidRPr="00D40AE1" w:rsidRDefault="000057BE" w:rsidP="000057BE">
            <w:pPr>
              <w:pStyle w:val="Compact"/>
            </w:pPr>
            <w:r w:rsidRPr="00D40AE1">
              <w:t>9</w:t>
            </w:r>
          </w:p>
        </w:tc>
        <w:tc>
          <w:tcPr>
            <w:tcW w:w="0" w:type="auto"/>
            <w:tcBorders>
              <w:left w:val="single" w:sz="4" w:space="0" w:color="auto"/>
            </w:tcBorders>
          </w:tcPr>
          <w:p w14:paraId="1F17CC1E" w14:textId="03AB317A" w:rsidR="000057BE" w:rsidRPr="00D40AE1" w:rsidRDefault="000057BE" w:rsidP="000057BE">
            <w:pPr>
              <w:pStyle w:val="Compact"/>
            </w:pPr>
            <w:r>
              <w:t>FmS/CSFR</w:t>
            </w:r>
          </w:p>
        </w:tc>
        <w:tc>
          <w:tcPr>
            <w:tcW w:w="0" w:type="auto"/>
          </w:tcPr>
          <w:p w14:paraId="6EFE6B25" w14:textId="5FC4089F" w:rsidR="000057BE" w:rsidRPr="00D40AE1" w:rsidRDefault="000057BE" w:rsidP="000057BE">
            <w:pPr>
              <w:pStyle w:val="Compact"/>
            </w:pPr>
            <w:r>
              <w:t>2.07</w:t>
            </w:r>
          </w:p>
        </w:tc>
        <w:tc>
          <w:tcPr>
            <w:tcW w:w="0" w:type="auto"/>
            <w:tcBorders>
              <w:right w:val="single" w:sz="4" w:space="0" w:color="auto"/>
            </w:tcBorders>
          </w:tcPr>
          <w:p w14:paraId="316158E3" w14:textId="4BA3AA5E" w:rsidR="000057BE" w:rsidRPr="00D40AE1" w:rsidRDefault="000057BE" w:rsidP="000057BE">
            <w:pPr>
              <w:pStyle w:val="Compact"/>
            </w:pPr>
            <w:r>
              <w:t>0.82</w:t>
            </w:r>
          </w:p>
        </w:tc>
        <w:tc>
          <w:tcPr>
            <w:tcW w:w="0" w:type="auto"/>
            <w:tcBorders>
              <w:left w:val="single" w:sz="4" w:space="0" w:color="auto"/>
            </w:tcBorders>
          </w:tcPr>
          <w:p w14:paraId="7E9BCC69" w14:textId="13075BEE" w:rsidR="000057BE" w:rsidRPr="00D40AE1" w:rsidRDefault="000057BE" w:rsidP="000057BE">
            <w:pPr>
              <w:pStyle w:val="Compact"/>
            </w:pPr>
            <w:r>
              <w:t>IKK[alpha]</w:t>
            </w:r>
          </w:p>
        </w:tc>
        <w:tc>
          <w:tcPr>
            <w:tcW w:w="0" w:type="auto"/>
          </w:tcPr>
          <w:p w14:paraId="39FDD114" w14:textId="6E5ABB49" w:rsidR="000057BE" w:rsidRPr="00D40AE1" w:rsidRDefault="000057BE" w:rsidP="000057BE">
            <w:pPr>
              <w:pStyle w:val="Compact"/>
            </w:pPr>
            <w:r>
              <w:t>2.44</w:t>
            </w:r>
          </w:p>
        </w:tc>
        <w:tc>
          <w:tcPr>
            <w:tcW w:w="0" w:type="auto"/>
            <w:tcBorders>
              <w:right w:val="single" w:sz="4" w:space="0" w:color="auto"/>
            </w:tcBorders>
          </w:tcPr>
          <w:p w14:paraId="594ACCB2" w14:textId="27000B5E" w:rsidR="000057BE" w:rsidRPr="00D40AE1" w:rsidRDefault="000057BE" w:rsidP="000057BE">
            <w:pPr>
              <w:pStyle w:val="Compact"/>
            </w:pPr>
            <w:r>
              <w:t>-0.99</w:t>
            </w:r>
          </w:p>
        </w:tc>
      </w:tr>
      <w:tr w:rsidR="000057BE" w:rsidRPr="00D40AE1" w14:paraId="1B3861C6" w14:textId="77777777" w:rsidTr="00DD3C38">
        <w:tc>
          <w:tcPr>
            <w:tcW w:w="0" w:type="auto"/>
            <w:tcBorders>
              <w:right w:val="single" w:sz="4" w:space="0" w:color="auto"/>
            </w:tcBorders>
          </w:tcPr>
          <w:p w14:paraId="63256D73" w14:textId="77777777" w:rsidR="000057BE" w:rsidRPr="00D40AE1" w:rsidRDefault="000057BE" w:rsidP="000057BE">
            <w:pPr>
              <w:pStyle w:val="Compact"/>
            </w:pPr>
            <w:r w:rsidRPr="00D40AE1">
              <w:t>10</w:t>
            </w:r>
          </w:p>
        </w:tc>
        <w:tc>
          <w:tcPr>
            <w:tcW w:w="0" w:type="auto"/>
            <w:tcBorders>
              <w:left w:val="single" w:sz="4" w:space="0" w:color="auto"/>
            </w:tcBorders>
          </w:tcPr>
          <w:p w14:paraId="2DE4C3F9" w14:textId="0213419A" w:rsidR="000057BE" w:rsidRPr="00D40AE1" w:rsidRDefault="000057BE" w:rsidP="000057BE">
            <w:pPr>
              <w:pStyle w:val="Compact"/>
            </w:pPr>
            <w:r>
              <w:t>CHK1</w:t>
            </w:r>
          </w:p>
        </w:tc>
        <w:tc>
          <w:tcPr>
            <w:tcW w:w="0" w:type="auto"/>
          </w:tcPr>
          <w:p w14:paraId="3C3EF037" w14:textId="1ED5487F" w:rsidR="000057BE" w:rsidRPr="00D40AE1" w:rsidRDefault="000057BE" w:rsidP="000057BE">
            <w:pPr>
              <w:pStyle w:val="Compact"/>
            </w:pPr>
            <w:r>
              <w:t>2.06</w:t>
            </w:r>
          </w:p>
        </w:tc>
        <w:tc>
          <w:tcPr>
            <w:tcW w:w="0" w:type="auto"/>
            <w:tcBorders>
              <w:right w:val="single" w:sz="4" w:space="0" w:color="auto"/>
            </w:tcBorders>
          </w:tcPr>
          <w:p w14:paraId="55922FC4" w14:textId="10A01D7A" w:rsidR="000057BE" w:rsidRPr="00D40AE1" w:rsidRDefault="000057BE" w:rsidP="000057BE">
            <w:pPr>
              <w:pStyle w:val="Compact"/>
            </w:pPr>
            <w:r>
              <w:t>-1.15</w:t>
            </w:r>
          </w:p>
        </w:tc>
        <w:tc>
          <w:tcPr>
            <w:tcW w:w="0" w:type="auto"/>
            <w:tcBorders>
              <w:left w:val="single" w:sz="4" w:space="0" w:color="auto"/>
            </w:tcBorders>
          </w:tcPr>
          <w:p w14:paraId="643F5E79" w14:textId="4FBCD029" w:rsidR="000057BE" w:rsidRPr="00D40AE1" w:rsidRDefault="000057BE" w:rsidP="000057BE">
            <w:pPr>
              <w:pStyle w:val="Compact"/>
            </w:pPr>
            <w:r>
              <w:t>CDK4</w:t>
            </w:r>
          </w:p>
        </w:tc>
        <w:tc>
          <w:tcPr>
            <w:tcW w:w="0" w:type="auto"/>
          </w:tcPr>
          <w:p w14:paraId="6E1833DA" w14:textId="727600C5" w:rsidR="000057BE" w:rsidRPr="00D40AE1" w:rsidRDefault="000057BE" w:rsidP="000057BE">
            <w:pPr>
              <w:pStyle w:val="Compact"/>
            </w:pPr>
            <w:r>
              <w:t>2.42</w:t>
            </w:r>
          </w:p>
        </w:tc>
        <w:tc>
          <w:tcPr>
            <w:tcW w:w="0" w:type="auto"/>
            <w:tcBorders>
              <w:right w:val="single" w:sz="4" w:space="0" w:color="auto"/>
            </w:tcBorders>
          </w:tcPr>
          <w:p w14:paraId="318A219D" w14:textId="43D5E159" w:rsidR="000057BE" w:rsidRPr="00D40AE1" w:rsidRDefault="000057BE" w:rsidP="000057BE">
            <w:pPr>
              <w:pStyle w:val="Compact"/>
            </w:pPr>
            <w:r>
              <w:t>-0.80</w:t>
            </w:r>
          </w:p>
        </w:tc>
      </w:tr>
      <w:tr w:rsidR="000057BE" w:rsidRPr="00D40AE1" w14:paraId="54BDCBFD" w14:textId="77777777" w:rsidTr="00DD3C38">
        <w:tc>
          <w:tcPr>
            <w:tcW w:w="0" w:type="auto"/>
            <w:tcBorders>
              <w:right w:val="single" w:sz="4" w:space="0" w:color="auto"/>
            </w:tcBorders>
          </w:tcPr>
          <w:p w14:paraId="5D0BA552" w14:textId="77777777" w:rsidR="000057BE" w:rsidRPr="00D40AE1" w:rsidRDefault="000057BE" w:rsidP="000057BE">
            <w:pPr>
              <w:pStyle w:val="Compact"/>
            </w:pPr>
            <w:r w:rsidRPr="00D40AE1">
              <w:t>11</w:t>
            </w:r>
          </w:p>
        </w:tc>
        <w:tc>
          <w:tcPr>
            <w:tcW w:w="0" w:type="auto"/>
            <w:tcBorders>
              <w:left w:val="single" w:sz="4" w:space="0" w:color="auto"/>
            </w:tcBorders>
          </w:tcPr>
          <w:p w14:paraId="22D22411" w14:textId="73E86220" w:rsidR="000057BE" w:rsidRPr="00D40AE1" w:rsidRDefault="000057BE" w:rsidP="000057BE">
            <w:pPr>
              <w:pStyle w:val="Compact"/>
            </w:pPr>
            <w:r>
              <w:t>InSR</w:t>
            </w:r>
          </w:p>
        </w:tc>
        <w:tc>
          <w:tcPr>
            <w:tcW w:w="0" w:type="auto"/>
          </w:tcPr>
          <w:p w14:paraId="72BE5B84" w14:textId="422D2370" w:rsidR="000057BE" w:rsidRPr="00D40AE1" w:rsidRDefault="000057BE" w:rsidP="000057BE">
            <w:pPr>
              <w:pStyle w:val="Compact"/>
            </w:pPr>
            <w:r>
              <w:t>2.04</w:t>
            </w:r>
          </w:p>
        </w:tc>
        <w:tc>
          <w:tcPr>
            <w:tcW w:w="0" w:type="auto"/>
            <w:tcBorders>
              <w:right w:val="single" w:sz="4" w:space="0" w:color="auto"/>
            </w:tcBorders>
          </w:tcPr>
          <w:p w14:paraId="0BC9D1C4" w14:textId="4121373D" w:rsidR="000057BE" w:rsidRPr="00D40AE1" w:rsidRDefault="000057BE" w:rsidP="000057BE">
            <w:pPr>
              <w:pStyle w:val="Compact"/>
            </w:pPr>
            <w:r>
              <w:t>-0.51</w:t>
            </w:r>
          </w:p>
        </w:tc>
        <w:tc>
          <w:tcPr>
            <w:tcW w:w="0" w:type="auto"/>
            <w:tcBorders>
              <w:left w:val="single" w:sz="4" w:space="0" w:color="auto"/>
            </w:tcBorders>
          </w:tcPr>
          <w:p w14:paraId="5880F497" w14:textId="603D1D18" w:rsidR="000057BE" w:rsidRPr="00D40AE1" w:rsidRDefault="000057BE" w:rsidP="000057BE">
            <w:pPr>
              <w:pStyle w:val="Compact"/>
            </w:pPr>
            <w:r>
              <w:t>ERK1</w:t>
            </w:r>
          </w:p>
        </w:tc>
        <w:tc>
          <w:tcPr>
            <w:tcW w:w="0" w:type="auto"/>
          </w:tcPr>
          <w:p w14:paraId="66341B05" w14:textId="348E960D" w:rsidR="000057BE" w:rsidRPr="00D40AE1" w:rsidRDefault="000057BE" w:rsidP="000057BE">
            <w:pPr>
              <w:pStyle w:val="Compact"/>
            </w:pPr>
            <w:r>
              <w:t>2.39</w:t>
            </w:r>
          </w:p>
        </w:tc>
        <w:tc>
          <w:tcPr>
            <w:tcW w:w="0" w:type="auto"/>
            <w:tcBorders>
              <w:right w:val="single" w:sz="4" w:space="0" w:color="auto"/>
            </w:tcBorders>
          </w:tcPr>
          <w:p w14:paraId="77FD8AAB" w14:textId="120F63EC" w:rsidR="000057BE" w:rsidRPr="00D40AE1" w:rsidRDefault="000057BE" w:rsidP="000057BE">
            <w:pPr>
              <w:pStyle w:val="Compact"/>
            </w:pPr>
            <w:r>
              <w:t>-0.50</w:t>
            </w:r>
          </w:p>
        </w:tc>
      </w:tr>
      <w:tr w:rsidR="000057BE" w:rsidRPr="00D40AE1" w14:paraId="3802CE8B" w14:textId="77777777" w:rsidTr="00DD3C38">
        <w:tc>
          <w:tcPr>
            <w:tcW w:w="0" w:type="auto"/>
            <w:tcBorders>
              <w:right w:val="single" w:sz="4" w:space="0" w:color="auto"/>
            </w:tcBorders>
          </w:tcPr>
          <w:p w14:paraId="10478B25" w14:textId="77777777" w:rsidR="000057BE" w:rsidRPr="00D40AE1" w:rsidRDefault="000057BE" w:rsidP="000057BE">
            <w:pPr>
              <w:pStyle w:val="Compact"/>
            </w:pPr>
            <w:r w:rsidRPr="00D40AE1">
              <w:t>12</w:t>
            </w:r>
          </w:p>
        </w:tc>
        <w:tc>
          <w:tcPr>
            <w:tcW w:w="0" w:type="auto"/>
            <w:tcBorders>
              <w:left w:val="single" w:sz="4" w:space="0" w:color="auto"/>
            </w:tcBorders>
          </w:tcPr>
          <w:p w14:paraId="23B1C2F0" w14:textId="6913D3A9" w:rsidR="000057BE" w:rsidRPr="00D40AE1" w:rsidRDefault="000057BE" w:rsidP="000057BE">
            <w:pPr>
              <w:pStyle w:val="Compact"/>
            </w:pPr>
            <w:r>
              <w:t>Fer</w:t>
            </w:r>
          </w:p>
        </w:tc>
        <w:tc>
          <w:tcPr>
            <w:tcW w:w="0" w:type="auto"/>
          </w:tcPr>
          <w:p w14:paraId="75904960" w14:textId="341C2668" w:rsidR="000057BE" w:rsidRPr="00D40AE1" w:rsidRDefault="000057BE" w:rsidP="000057BE">
            <w:pPr>
              <w:pStyle w:val="Compact"/>
            </w:pPr>
            <w:r>
              <w:t>1.96</w:t>
            </w:r>
          </w:p>
        </w:tc>
        <w:tc>
          <w:tcPr>
            <w:tcW w:w="0" w:type="auto"/>
            <w:tcBorders>
              <w:right w:val="single" w:sz="4" w:space="0" w:color="auto"/>
            </w:tcBorders>
          </w:tcPr>
          <w:p w14:paraId="3B5BE010" w14:textId="39E6E541" w:rsidR="000057BE" w:rsidRPr="00D40AE1" w:rsidRDefault="000057BE" w:rsidP="000057BE">
            <w:pPr>
              <w:pStyle w:val="Compact"/>
            </w:pPr>
            <w:r>
              <w:t>0.61</w:t>
            </w:r>
          </w:p>
        </w:tc>
        <w:tc>
          <w:tcPr>
            <w:tcW w:w="0" w:type="auto"/>
            <w:tcBorders>
              <w:left w:val="single" w:sz="4" w:space="0" w:color="auto"/>
            </w:tcBorders>
          </w:tcPr>
          <w:p w14:paraId="4EAF86C6" w14:textId="0656849E" w:rsidR="000057BE" w:rsidRPr="00D40AE1" w:rsidRDefault="000057BE" w:rsidP="000057BE">
            <w:pPr>
              <w:pStyle w:val="Compact"/>
            </w:pPr>
            <w:r>
              <w:t>PAK1</w:t>
            </w:r>
          </w:p>
        </w:tc>
        <w:tc>
          <w:tcPr>
            <w:tcW w:w="0" w:type="auto"/>
          </w:tcPr>
          <w:p w14:paraId="3ED24647" w14:textId="35AD4887" w:rsidR="000057BE" w:rsidRPr="00D40AE1" w:rsidRDefault="000057BE" w:rsidP="000057BE">
            <w:pPr>
              <w:pStyle w:val="Compact"/>
            </w:pPr>
            <w:r>
              <w:t>2.36</w:t>
            </w:r>
          </w:p>
        </w:tc>
        <w:tc>
          <w:tcPr>
            <w:tcW w:w="0" w:type="auto"/>
            <w:tcBorders>
              <w:right w:val="single" w:sz="4" w:space="0" w:color="auto"/>
            </w:tcBorders>
          </w:tcPr>
          <w:p w14:paraId="23DEDE4C" w14:textId="2849D3D4" w:rsidR="000057BE" w:rsidRPr="00D40AE1" w:rsidRDefault="000057BE" w:rsidP="000057BE">
            <w:pPr>
              <w:pStyle w:val="Compact"/>
            </w:pPr>
            <w:r>
              <w:t>0.70</w:t>
            </w:r>
          </w:p>
        </w:tc>
      </w:tr>
      <w:tr w:rsidR="000057BE" w:rsidRPr="00D40AE1" w14:paraId="0A816628" w14:textId="77777777" w:rsidTr="00DD3C38">
        <w:tc>
          <w:tcPr>
            <w:tcW w:w="0" w:type="auto"/>
            <w:tcBorders>
              <w:right w:val="single" w:sz="4" w:space="0" w:color="auto"/>
            </w:tcBorders>
          </w:tcPr>
          <w:p w14:paraId="5EBA8888" w14:textId="77777777" w:rsidR="000057BE" w:rsidRPr="00D40AE1" w:rsidRDefault="000057BE" w:rsidP="000057BE">
            <w:pPr>
              <w:pStyle w:val="Compact"/>
            </w:pPr>
            <w:r w:rsidRPr="00D40AE1">
              <w:t>13</w:t>
            </w:r>
          </w:p>
        </w:tc>
        <w:tc>
          <w:tcPr>
            <w:tcW w:w="0" w:type="auto"/>
            <w:tcBorders>
              <w:left w:val="single" w:sz="4" w:space="0" w:color="auto"/>
            </w:tcBorders>
          </w:tcPr>
          <w:p w14:paraId="3514A1AC" w14:textId="116BE61B" w:rsidR="000057BE" w:rsidRPr="00D40AE1" w:rsidRDefault="000057BE" w:rsidP="000057BE">
            <w:pPr>
              <w:pStyle w:val="Compact"/>
            </w:pPr>
            <w:r>
              <w:t>PDGFR[beta]</w:t>
            </w:r>
          </w:p>
        </w:tc>
        <w:tc>
          <w:tcPr>
            <w:tcW w:w="0" w:type="auto"/>
          </w:tcPr>
          <w:p w14:paraId="738B1C46" w14:textId="5DB6538F" w:rsidR="000057BE" w:rsidRPr="00D40AE1" w:rsidRDefault="000057BE" w:rsidP="000057BE">
            <w:pPr>
              <w:pStyle w:val="Compact"/>
            </w:pPr>
            <w:r>
              <w:t>1.85</w:t>
            </w:r>
          </w:p>
        </w:tc>
        <w:tc>
          <w:tcPr>
            <w:tcW w:w="0" w:type="auto"/>
            <w:tcBorders>
              <w:right w:val="single" w:sz="4" w:space="0" w:color="auto"/>
            </w:tcBorders>
          </w:tcPr>
          <w:p w14:paraId="3AC88CA3" w14:textId="2D5721DC" w:rsidR="000057BE" w:rsidRPr="00D40AE1" w:rsidRDefault="000057BE" w:rsidP="000057BE">
            <w:pPr>
              <w:pStyle w:val="Compact"/>
            </w:pPr>
            <w:r>
              <w:t>0.53</w:t>
            </w:r>
          </w:p>
        </w:tc>
        <w:tc>
          <w:tcPr>
            <w:tcW w:w="0" w:type="auto"/>
            <w:tcBorders>
              <w:left w:val="single" w:sz="4" w:space="0" w:color="auto"/>
            </w:tcBorders>
          </w:tcPr>
          <w:p w14:paraId="3AC80F93" w14:textId="2966B64D" w:rsidR="000057BE" w:rsidRPr="00D40AE1" w:rsidRDefault="000057BE" w:rsidP="000057BE">
            <w:pPr>
              <w:pStyle w:val="Compact"/>
            </w:pPr>
            <w:r>
              <w:t>RSK3</w:t>
            </w:r>
          </w:p>
        </w:tc>
        <w:tc>
          <w:tcPr>
            <w:tcW w:w="0" w:type="auto"/>
          </w:tcPr>
          <w:p w14:paraId="280A4362" w14:textId="300DADA2" w:rsidR="000057BE" w:rsidRPr="00D40AE1" w:rsidRDefault="000057BE" w:rsidP="000057BE">
            <w:pPr>
              <w:pStyle w:val="Compact"/>
            </w:pPr>
            <w:r>
              <w:t>2.35</w:t>
            </w:r>
          </w:p>
        </w:tc>
        <w:tc>
          <w:tcPr>
            <w:tcW w:w="0" w:type="auto"/>
            <w:tcBorders>
              <w:right w:val="single" w:sz="4" w:space="0" w:color="auto"/>
            </w:tcBorders>
          </w:tcPr>
          <w:p w14:paraId="2CC7DD4C" w14:textId="616F463F" w:rsidR="000057BE" w:rsidRPr="00D40AE1" w:rsidRDefault="000057BE" w:rsidP="000057BE">
            <w:pPr>
              <w:pStyle w:val="Compact"/>
            </w:pPr>
            <w:r>
              <w:t>-0.57</w:t>
            </w:r>
          </w:p>
        </w:tc>
      </w:tr>
      <w:tr w:rsidR="000057BE" w:rsidRPr="00D40AE1" w14:paraId="67CBE1C6" w14:textId="77777777" w:rsidTr="00DD3C38">
        <w:tc>
          <w:tcPr>
            <w:tcW w:w="0" w:type="auto"/>
            <w:tcBorders>
              <w:right w:val="single" w:sz="4" w:space="0" w:color="auto"/>
            </w:tcBorders>
          </w:tcPr>
          <w:p w14:paraId="2138D331" w14:textId="77777777" w:rsidR="000057BE" w:rsidRPr="00D40AE1" w:rsidRDefault="000057BE" w:rsidP="000057BE">
            <w:pPr>
              <w:pStyle w:val="Compact"/>
            </w:pPr>
            <w:r w:rsidRPr="00D40AE1">
              <w:t>14</w:t>
            </w:r>
          </w:p>
        </w:tc>
        <w:tc>
          <w:tcPr>
            <w:tcW w:w="0" w:type="auto"/>
            <w:tcBorders>
              <w:left w:val="single" w:sz="4" w:space="0" w:color="auto"/>
            </w:tcBorders>
          </w:tcPr>
          <w:p w14:paraId="1C0ABD4B" w14:textId="543BD945" w:rsidR="000057BE" w:rsidRPr="00D40AE1" w:rsidRDefault="000057BE" w:rsidP="000057BE">
            <w:pPr>
              <w:pStyle w:val="Compact"/>
            </w:pPr>
            <w:r>
              <w:t>FGFR4</w:t>
            </w:r>
          </w:p>
        </w:tc>
        <w:tc>
          <w:tcPr>
            <w:tcW w:w="0" w:type="auto"/>
          </w:tcPr>
          <w:p w14:paraId="630CAC74" w14:textId="1CC63FC5" w:rsidR="000057BE" w:rsidRPr="00D40AE1" w:rsidRDefault="000057BE" w:rsidP="000057BE">
            <w:pPr>
              <w:pStyle w:val="Compact"/>
            </w:pPr>
            <w:r>
              <w:t>1.84</w:t>
            </w:r>
          </w:p>
        </w:tc>
        <w:tc>
          <w:tcPr>
            <w:tcW w:w="0" w:type="auto"/>
            <w:tcBorders>
              <w:right w:val="single" w:sz="4" w:space="0" w:color="auto"/>
            </w:tcBorders>
          </w:tcPr>
          <w:p w14:paraId="7840BF8B" w14:textId="347E32BA" w:rsidR="000057BE" w:rsidRPr="00D40AE1" w:rsidRDefault="000057BE" w:rsidP="000057BE">
            <w:pPr>
              <w:pStyle w:val="Compact"/>
            </w:pPr>
            <w:r>
              <w:t>0.35</w:t>
            </w:r>
          </w:p>
        </w:tc>
        <w:tc>
          <w:tcPr>
            <w:tcW w:w="0" w:type="auto"/>
            <w:tcBorders>
              <w:left w:val="single" w:sz="4" w:space="0" w:color="auto"/>
            </w:tcBorders>
          </w:tcPr>
          <w:p w14:paraId="67013CCB" w14:textId="2499AE9A" w:rsidR="000057BE" w:rsidRPr="00D40AE1" w:rsidRDefault="000057BE" w:rsidP="000057BE">
            <w:pPr>
              <w:pStyle w:val="Compact"/>
            </w:pPr>
            <w:r>
              <w:t>DCAMKL1</w:t>
            </w:r>
          </w:p>
        </w:tc>
        <w:tc>
          <w:tcPr>
            <w:tcW w:w="0" w:type="auto"/>
          </w:tcPr>
          <w:p w14:paraId="358616FB" w14:textId="4FB6B101" w:rsidR="000057BE" w:rsidRPr="00D40AE1" w:rsidRDefault="000057BE" w:rsidP="000057BE">
            <w:pPr>
              <w:pStyle w:val="Compact"/>
            </w:pPr>
            <w:r>
              <w:t>2.33</w:t>
            </w:r>
          </w:p>
        </w:tc>
        <w:tc>
          <w:tcPr>
            <w:tcW w:w="0" w:type="auto"/>
            <w:tcBorders>
              <w:right w:val="single" w:sz="4" w:space="0" w:color="auto"/>
            </w:tcBorders>
          </w:tcPr>
          <w:p w14:paraId="742C6FDA" w14:textId="615367ED" w:rsidR="000057BE" w:rsidRPr="00D40AE1" w:rsidRDefault="000057BE" w:rsidP="000057BE">
            <w:pPr>
              <w:pStyle w:val="Compact"/>
            </w:pPr>
            <w:r>
              <w:t>-0.78</w:t>
            </w:r>
          </w:p>
        </w:tc>
      </w:tr>
      <w:tr w:rsidR="000057BE" w:rsidRPr="00D40AE1" w14:paraId="0FE298BB" w14:textId="77777777" w:rsidTr="00DD3C38">
        <w:tc>
          <w:tcPr>
            <w:tcW w:w="0" w:type="auto"/>
            <w:tcBorders>
              <w:right w:val="single" w:sz="4" w:space="0" w:color="auto"/>
            </w:tcBorders>
          </w:tcPr>
          <w:p w14:paraId="13A15235" w14:textId="77777777" w:rsidR="000057BE" w:rsidRPr="00D40AE1" w:rsidRDefault="000057BE" w:rsidP="000057BE">
            <w:pPr>
              <w:pStyle w:val="Compact"/>
            </w:pPr>
            <w:r w:rsidRPr="00D40AE1">
              <w:t>15</w:t>
            </w:r>
          </w:p>
        </w:tc>
        <w:tc>
          <w:tcPr>
            <w:tcW w:w="0" w:type="auto"/>
            <w:tcBorders>
              <w:left w:val="single" w:sz="4" w:space="0" w:color="auto"/>
            </w:tcBorders>
          </w:tcPr>
          <w:p w14:paraId="2EDB7699" w14:textId="33E44A40" w:rsidR="000057BE" w:rsidRPr="00D40AE1" w:rsidRDefault="000057BE" w:rsidP="000057BE">
            <w:pPr>
              <w:pStyle w:val="Compact"/>
            </w:pPr>
            <w:r>
              <w:t>Srm</w:t>
            </w:r>
          </w:p>
        </w:tc>
        <w:tc>
          <w:tcPr>
            <w:tcW w:w="0" w:type="auto"/>
          </w:tcPr>
          <w:p w14:paraId="3461A007" w14:textId="42FD8C23" w:rsidR="000057BE" w:rsidRPr="00D40AE1" w:rsidRDefault="000057BE" w:rsidP="000057BE">
            <w:pPr>
              <w:pStyle w:val="Compact"/>
            </w:pPr>
            <w:r>
              <w:t>1.80</w:t>
            </w:r>
          </w:p>
        </w:tc>
        <w:tc>
          <w:tcPr>
            <w:tcW w:w="0" w:type="auto"/>
            <w:tcBorders>
              <w:right w:val="single" w:sz="4" w:space="0" w:color="auto"/>
            </w:tcBorders>
          </w:tcPr>
          <w:p w14:paraId="2044FB38" w14:textId="5AC29F24" w:rsidR="000057BE" w:rsidRPr="00D40AE1" w:rsidRDefault="000057BE" w:rsidP="000057BE">
            <w:pPr>
              <w:pStyle w:val="Compact"/>
            </w:pPr>
            <w:r>
              <w:t>0.26</w:t>
            </w:r>
          </w:p>
        </w:tc>
        <w:tc>
          <w:tcPr>
            <w:tcW w:w="0" w:type="auto"/>
            <w:tcBorders>
              <w:left w:val="single" w:sz="4" w:space="0" w:color="auto"/>
            </w:tcBorders>
          </w:tcPr>
          <w:p w14:paraId="1166628C" w14:textId="017BE0D4" w:rsidR="000057BE" w:rsidRPr="00D40AE1" w:rsidRDefault="000057BE" w:rsidP="000057BE">
            <w:pPr>
              <w:pStyle w:val="Compact"/>
            </w:pPr>
            <w:r>
              <w:t>Pim1</w:t>
            </w:r>
          </w:p>
        </w:tc>
        <w:tc>
          <w:tcPr>
            <w:tcW w:w="0" w:type="auto"/>
          </w:tcPr>
          <w:p w14:paraId="1FDF481D" w14:textId="50D1816E" w:rsidR="000057BE" w:rsidRPr="00D40AE1" w:rsidRDefault="000057BE" w:rsidP="000057BE">
            <w:pPr>
              <w:pStyle w:val="Compact"/>
            </w:pPr>
            <w:r>
              <w:t>2.25</w:t>
            </w:r>
          </w:p>
        </w:tc>
        <w:tc>
          <w:tcPr>
            <w:tcW w:w="0" w:type="auto"/>
            <w:tcBorders>
              <w:right w:val="single" w:sz="4" w:space="0" w:color="auto"/>
            </w:tcBorders>
          </w:tcPr>
          <w:p w14:paraId="53DE3D4D" w14:textId="3255DFC7" w:rsidR="000057BE" w:rsidRPr="00D40AE1" w:rsidRDefault="000057BE" w:rsidP="000057BE">
            <w:pPr>
              <w:pStyle w:val="Compact"/>
            </w:pPr>
            <w:r>
              <w:t>-0.20</w:t>
            </w:r>
          </w:p>
        </w:tc>
      </w:tr>
      <w:tr w:rsidR="000057BE" w:rsidRPr="00D40AE1" w14:paraId="4E862393" w14:textId="77777777" w:rsidTr="00DD3C38">
        <w:tc>
          <w:tcPr>
            <w:tcW w:w="0" w:type="auto"/>
            <w:tcBorders>
              <w:right w:val="single" w:sz="4" w:space="0" w:color="auto"/>
            </w:tcBorders>
          </w:tcPr>
          <w:p w14:paraId="0309E4AD" w14:textId="77777777" w:rsidR="000057BE" w:rsidRPr="00D40AE1" w:rsidRDefault="000057BE" w:rsidP="000057BE">
            <w:pPr>
              <w:pStyle w:val="Compact"/>
            </w:pPr>
            <w:r w:rsidRPr="00D40AE1">
              <w:t>16</w:t>
            </w:r>
          </w:p>
        </w:tc>
        <w:tc>
          <w:tcPr>
            <w:tcW w:w="0" w:type="auto"/>
            <w:tcBorders>
              <w:left w:val="single" w:sz="4" w:space="0" w:color="auto"/>
            </w:tcBorders>
          </w:tcPr>
          <w:p w14:paraId="2D9670CE" w14:textId="39F9DD40" w:rsidR="000057BE" w:rsidRPr="00D40AE1" w:rsidRDefault="000057BE" w:rsidP="000057BE">
            <w:pPr>
              <w:pStyle w:val="Compact"/>
            </w:pPr>
            <w:r>
              <w:t>Src</w:t>
            </w:r>
          </w:p>
        </w:tc>
        <w:tc>
          <w:tcPr>
            <w:tcW w:w="0" w:type="auto"/>
          </w:tcPr>
          <w:p w14:paraId="7F724BE7" w14:textId="2588EAB9" w:rsidR="000057BE" w:rsidRPr="00D40AE1" w:rsidRDefault="000057BE" w:rsidP="000057BE">
            <w:pPr>
              <w:pStyle w:val="Compact"/>
            </w:pPr>
            <w:r>
              <w:t>1.78</w:t>
            </w:r>
          </w:p>
        </w:tc>
        <w:tc>
          <w:tcPr>
            <w:tcW w:w="0" w:type="auto"/>
            <w:tcBorders>
              <w:right w:val="single" w:sz="4" w:space="0" w:color="auto"/>
            </w:tcBorders>
          </w:tcPr>
          <w:p w14:paraId="5ED6CF2F" w14:textId="1D22B59C" w:rsidR="000057BE" w:rsidRPr="00D40AE1" w:rsidRDefault="000057BE" w:rsidP="000057BE">
            <w:pPr>
              <w:pStyle w:val="Compact"/>
            </w:pPr>
            <w:r>
              <w:t>-0.22</w:t>
            </w:r>
          </w:p>
        </w:tc>
        <w:tc>
          <w:tcPr>
            <w:tcW w:w="0" w:type="auto"/>
            <w:tcBorders>
              <w:left w:val="single" w:sz="4" w:space="0" w:color="auto"/>
            </w:tcBorders>
          </w:tcPr>
          <w:p w14:paraId="71D7180F" w14:textId="1A3DC7A1" w:rsidR="000057BE" w:rsidRPr="00D40AE1" w:rsidRDefault="000057BE" w:rsidP="000057BE">
            <w:pPr>
              <w:pStyle w:val="Compact"/>
            </w:pPr>
            <w:r>
              <w:t>RSK2</w:t>
            </w:r>
          </w:p>
        </w:tc>
        <w:tc>
          <w:tcPr>
            <w:tcW w:w="0" w:type="auto"/>
          </w:tcPr>
          <w:p w14:paraId="63C2FD6B" w14:textId="22E586A4" w:rsidR="000057BE" w:rsidRPr="00D40AE1" w:rsidRDefault="000057BE" w:rsidP="000057BE">
            <w:pPr>
              <w:pStyle w:val="Compact"/>
            </w:pPr>
            <w:r>
              <w:t>2.24</w:t>
            </w:r>
          </w:p>
        </w:tc>
        <w:tc>
          <w:tcPr>
            <w:tcW w:w="0" w:type="auto"/>
            <w:tcBorders>
              <w:right w:val="single" w:sz="4" w:space="0" w:color="auto"/>
            </w:tcBorders>
          </w:tcPr>
          <w:p w14:paraId="4A80E962" w14:textId="5533A127" w:rsidR="000057BE" w:rsidRPr="00D40AE1" w:rsidRDefault="000057BE" w:rsidP="000057BE">
            <w:pPr>
              <w:pStyle w:val="Compact"/>
            </w:pPr>
            <w:r>
              <w:t>-0.51</w:t>
            </w:r>
          </w:p>
        </w:tc>
      </w:tr>
      <w:tr w:rsidR="000057BE" w:rsidRPr="00D40AE1" w14:paraId="15E9002D" w14:textId="77777777" w:rsidTr="00DD3C38">
        <w:tc>
          <w:tcPr>
            <w:tcW w:w="0" w:type="auto"/>
            <w:tcBorders>
              <w:right w:val="single" w:sz="4" w:space="0" w:color="auto"/>
            </w:tcBorders>
          </w:tcPr>
          <w:p w14:paraId="0B0FA97A" w14:textId="77777777" w:rsidR="000057BE" w:rsidRPr="00D40AE1" w:rsidRDefault="000057BE" w:rsidP="000057BE">
            <w:pPr>
              <w:pStyle w:val="Compact"/>
            </w:pPr>
            <w:r w:rsidRPr="00D40AE1">
              <w:t>17</w:t>
            </w:r>
          </w:p>
        </w:tc>
        <w:tc>
          <w:tcPr>
            <w:tcW w:w="0" w:type="auto"/>
            <w:tcBorders>
              <w:left w:val="single" w:sz="4" w:space="0" w:color="auto"/>
            </w:tcBorders>
          </w:tcPr>
          <w:p w14:paraId="72E57673" w14:textId="5EDE4F44" w:rsidR="000057BE" w:rsidRPr="00D40AE1" w:rsidRDefault="000057BE" w:rsidP="000057BE">
            <w:pPr>
              <w:pStyle w:val="Compact"/>
            </w:pPr>
            <w:r>
              <w:t>Ret</w:t>
            </w:r>
          </w:p>
        </w:tc>
        <w:tc>
          <w:tcPr>
            <w:tcW w:w="0" w:type="auto"/>
          </w:tcPr>
          <w:p w14:paraId="67FDFE67" w14:textId="6DFD7698" w:rsidR="000057BE" w:rsidRPr="00D40AE1" w:rsidRDefault="000057BE" w:rsidP="000057BE">
            <w:pPr>
              <w:pStyle w:val="Compact"/>
            </w:pPr>
            <w:r>
              <w:t>1.69</w:t>
            </w:r>
          </w:p>
        </w:tc>
        <w:tc>
          <w:tcPr>
            <w:tcW w:w="0" w:type="auto"/>
            <w:tcBorders>
              <w:right w:val="single" w:sz="4" w:space="0" w:color="auto"/>
            </w:tcBorders>
          </w:tcPr>
          <w:p w14:paraId="1615B386" w14:textId="4A590DEA" w:rsidR="000057BE" w:rsidRPr="00D40AE1" w:rsidRDefault="000057BE" w:rsidP="000057BE">
            <w:pPr>
              <w:pStyle w:val="Compact"/>
            </w:pPr>
            <w:r>
              <w:t>0.45</w:t>
            </w:r>
          </w:p>
        </w:tc>
        <w:tc>
          <w:tcPr>
            <w:tcW w:w="0" w:type="auto"/>
            <w:tcBorders>
              <w:left w:val="single" w:sz="4" w:space="0" w:color="auto"/>
            </w:tcBorders>
          </w:tcPr>
          <w:p w14:paraId="5994EA0E" w14:textId="5AB2A580" w:rsidR="000057BE" w:rsidRPr="00D40AE1" w:rsidRDefault="000057BE" w:rsidP="000057BE">
            <w:pPr>
              <w:pStyle w:val="Compact"/>
            </w:pPr>
            <w:r>
              <w:t>MSK1</w:t>
            </w:r>
          </w:p>
        </w:tc>
        <w:tc>
          <w:tcPr>
            <w:tcW w:w="0" w:type="auto"/>
          </w:tcPr>
          <w:p w14:paraId="40E3F4C6" w14:textId="6C9C894B" w:rsidR="000057BE" w:rsidRPr="00D40AE1" w:rsidRDefault="000057BE" w:rsidP="000057BE">
            <w:pPr>
              <w:pStyle w:val="Compact"/>
            </w:pPr>
            <w:r>
              <w:t>2.23</w:t>
            </w:r>
          </w:p>
        </w:tc>
        <w:tc>
          <w:tcPr>
            <w:tcW w:w="0" w:type="auto"/>
            <w:tcBorders>
              <w:right w:val="single" w:sz="4" w:space="0" w:color="auto"/>
            </w:tcBorders>
          </w:tcPr>
          <w:p w14:paraId="04323A08" w14:textId="165AFD54" w:rsidR="000057BE" w:rsidRPr="00D40AE1" w:rsidRDefault="000057BE" w:rsidP="000057BE">
            <w:pPr>
              <w:pStyle w:val="Compact"/>
            </w:pPr>
            <w:r>
              <w:t>-0.53</w:t>
            </w:r>
          </w:p>
        </w:tc>
      </w:tr>
      <w:tr w:rsidR="000057BE" w:rsidRPr="00D40AE1" w14:paraId="683D553B" w14:textId="77777777" w:rsidTr="00DD3C38">
        <w:tc>
          <w:tcPr>
            <w:tcW w:w="0" w:type="auto"/>
            <w:tcBorders>
              <w:right w:val="single" w:sz="4" w:space="0" w:color="auto"/>
            </w:tcBorders>
          </w:tcPr>
          <w:p w14:paraId="26B88BD3" w14:textId="77777777" w:rsidR="000057BE" w:rsidRPr="00D40AE1" w:rsidRDefault="000057BE" w:rsidP="000057BE">
            <w:pPr>
              <w:pStyle w:val="Compact"/>
            </w:pPr>
            <w:r w:rsidRPr="00D40AE1">
              <w:t>18</w:t>
            </w:r>
          </w:p>
        </w:tc>
        <w:tc>
          <w:tcPr>
            <w:tcW w:w="0" w:type="auto"/>
            <w:tcBorders>
              <w:left w:val="single" w:sz="4" w:space="0" w:color="auto"/>
            </w:tcBorders>
          </w:tcPr>
          <w:p w14:paraId="10D8F074" w14:textId="6BFA94CD" w:rsidR="000057BE" w:rsidRPr="00D40AE1" w:rsidRDefault="000057BE" w:rsidP="000057BE">
            <w:pPr>
              <w:pStyle w:val="Compact"/>
            </w:pPr>
            <w:r>
              <w:t>ITK</w:t>
            </w:r>
          </w:p>
        </w:tc>
        <w:tc>
          <w:tcPr>
            <w:tcW w:w="0" w:type="auto"/>
          </w:tcPr>
          <w:p w14:paraId="6D8D3A99" w14:textId="274FCD92" w:rsidR="000057BE" w:rsidRPr="00D40AE1" w:rsidRDefault="000057BE" w:rsidP="000057BE">
            <w:pPr>
              <w:pStyle w:val="Compact"/>
            </w:pPr>
            <w:r>
              <w:t>1.63</w:t>
            </w:r>
          </w:p>
        </w:tc>
        <w:tc>
          <w:tcPr>
            <w:tcW w:w="0" w:type="auto"/>
            <w:tcBorders>
              <w:right w:val="single" w:sz="4" w:space="0" w:color="auto"/>
            </w:tcBorders>
          </w:tcPr>
          <w:p w14:paraId="5E0E0314" w14:textId="543BEC07" w:rsidR="000057BE" w:rsidRPr="00D40AE1" w:rsidRDefault="000057BE" w:rsidP="000057BE">
            <w:pPr>
              <w:pStyle w:val="Compact"/>
            </w:pPr>
            <w:r>
              <w:t>0.29</w:t>
            </w:r>
          </w:p>
        </w:tc>
        <w:tc>
          <w:tcPr>
            <w:tcW w:w="0" w:type="auto"/>
            <w:tcBorders>
              <w:left w:val="single" w:sz="4" w:space="0" w:color="auto"/>
            </w:tcBorders>
          </w:tcPr>
          <w:p w14:paraId="5A990E13" w14:textId="30A03563" w:rsidR="000057BE" w:rsidRPr="00D40AE1" w:rsidRDefault="000057BE" w:rsidP="000057BE">
            <w:pPr>
              <w:pStyle w:val="Compact"/>
            </w:pPr>
            <w:r>
              <w:t>CDK6</w:t>
            </w:r>
          </w:p>
        </w:tc>
        <w:tc>
          <w:tcPr>
            <w:tcW w:w="0" w:type="auto"/>
          </w:tcPr>
          <w:p w14:paraId="3CBDD9C0" w14:textId="0F24CBC3" w:rsidR="000057BE" w:rsidRPr="00D40AE1" w:rsidRDefault="000057BE" w:rsidP="000057BE">
            <w:pPr>
              <w:pStyle w:val="Compact"/>
            </w:pPr>
            <w:r>
              <w:t>2.20</w:t>
            </w:r>
          </w:p>
        </w:tc>
        <w:tc>
          <w:tcPr>
            <w:tcW w:w="0" w:type="auto"/>
            <w:tcBorders>
              <w:right w:val="single" w:sz="4" w:space="0" w:color="auto"/>
            </w:tcBorders>
          </w:tcPr>
          <w:p w14:paraId="5A577556" w14:textId="37099DFC" w:rsidR="000057BE" w:rsidRPr="00D40AE1" w:rsidRDefault="000057BE" w:rsidP="000057BE">
            <w:pPr>
              <w:pStyle w:val="Compact"/>
            </w:pPr>
            <w:r>
              <w:t>-0.62</w:t>
            </w:r>
          </w:p>
        </w:tc>
      </w:tr>
      <w:tr w:rsidR="000057BE" w:rsidRPr="00D40AE1" w14:paraId="315EE729" w14:textId="77777777" w:rsidTr="00DD3C38">
        <w:tc>
          <w:tcPr>
            <w:tcW w:w="0" w:type="auto"/>
            <w:tcBorders>
              <w:right w:val="single" w:sz="4" w:space="0" w:color="auto"/>
            </w:tcBorders>
          </w:tcPr>
          <w:p w14:paraId="13FBB558" w14:textId="77777777" w:rsidR="000057BE" w:rsidRPr="00D40AE1" w:rsidRDefault="000057BE" w:rsidP="000057BE">
            <w:pPr>
              <w:pStyle w:val="Compact"/>
            </w:pPr>
            <w:r w:rsidRPr="00D40AE1">
              <w:t>19</w:t>
            </w:r>
          </w:p>
        </w:tc>
        <w:tc>
          <w:tcPr>
            <w:tcW w:w="0" w:type="auto"/>
            <w:tcBorders>
              <w:left w:val="single" w:sz="4" w:space="0" w:color="auto"/>
            </w:tcBorders>
          </w:tcPr>
          <w:p w14:paraId="3A689C94" w14:textId="76829984" w:rsidR="000057BE" w:rsidRPr="00D40AE1" w:rsidRDefault="000057BE" w:rsidP="000057BE">
            <w:pPr>
              <w:pStyle w:val="Compact"/>
            </w:pPr>
            <w:r>
              <w:t>FGFR2</w:t>
            </w:r>
          </w:p>
        </w:tc>
        <w:tc>
          <w:tcPr>
            <w:tcW w:w="0" w:type="auto"/>
          </w:tcPr>
          <w:p w14:paraId="5A4BA8AA" w14:textId="71E2BC95" w:rsidR="000057BE" w:rsidRPr="00D40AE1" w:rsidRDefault="000057BE" w:rsidP="000057BE">
            <w:pPr>
              <w:pStyle w:val="Compact"/>
            </w:pPr>
            <w:r>
              <w:t>1.61</w:t>
            </w:r>
          </w:p>
        </w:tc>
        <w:tc>
          <w:tcPr>
            <w:tcW w:w="0" w:type="auto"/>
            <w:tcBorders>
              <w:right w:val="single" w:sz="4" w:space="0" w:color="auto"/>
            </w:tcBorders>
          </w:tcPr>
          <w:p w14:paraId="239265DD" w14:textId="496F4C3E" w:rsidR="000057BE" w:rsidRPr="00D40AE1" w:rsidRDefault="000057BE" w:rsidP="000057BE">
            <w:pPr>
              <w:pStyle w:val="Compact"/>
            </w:pPr>
            <w:r>
              <w:t>0.62</w:t>
            </w:r>
          </w:p>
        </w:tc>
        <w:tc>
          <w:tcPr>
            <w:tcW w:w="0" w:type="auto"/>
            <w:tcBorders>
              <w:left w:val="single" w:sz="4" w:space="0" w:color="auto"/>
            </w:tcBorders>
          </w:tcPr>
          <w:p w14:paraId="425A9C89" w14:textId="70116EDA" w:rsidR="000057BE" w:rsidRPr="00D40AE1" w:rsidRDefault="000057BE" w:rsidP="000057BE">
            <w:pPr>
              <w:pStyle w:val="Compact"/>
            </w:pPr>
            <w:r>
              <w:t>ICK</w:t>
            </w:r>
          </w:p>
        </w:tc>
        <w:tc>
          <w:tcPr>
            <w:tcW w:w="0" w:type="auto"/>
          </w:tcPr>
          <w:p w14:paraId="29341806" w14:textId="2F9BBC25" w:rsidR="000057BE" w:rsidRPr="00D40AE1" w:rsidRDefault="000057BE" w:rsidP="000057BE">
            <w:pPr>
              <w:pStyle w:val="Compact"/>
            </w:pPr>
            <w:r>
              <w:t>2.20</w:t>
            </w:r>
          </w:p>
        </w:tc>
        <w:tc>
          <w:tcPr>
            <w:tcW w:w="0" w:type="auto"/>
            <w:tcBorders>
              <w:right w:val="single" w:sz="4" w:space="0" w:color="auto"/>
            </w:tcBorders>
          </w:tcPr>
          <w:p w14:paraId="4E8A795E" w14:textId="4A3E8FAF" w:rsidR="000057BE" w:rsidRPr="00D40AE1" w:rsidRDefault="000057BE" w:rsidP="000057BE">
            <w:pPr>
              <w:pStyle w:val="Compact"/>
            </w:pPr>
            <w:r>
              <w:t>-1.10</w:t>
            </w:r>
          </w:p>
        </w:tc>
      </w:tr>
      <w:tr w:rsidR="000057BE" w:rsidRPr="00D40AE1" w14:paraId="140A1F0C" w14:textId="77777777" w:rsidTr="00DD3C38">
        <w:tc>
          <w:tcPr>
            <w:tcW w:w="0" w:type="auto"/>
            <w:tcBorders>
              <w:right w:val="single" w:sz="4" w:space="0" w:color="auto"/>
            </w:tcBorders>
          </w:tcPr>
          <w:p w14:paraId="20D6EBD5" w14:textId="77777777" w:rsidR="000057BE" w:rsidRPr="00D40AE1" w:rsidRDefault="000057BE" w:rsidP="000057BE">
            <w:pPr>
              <w:pStyle w:val="Compact"/>
            </w:pPr>
            <w:r w:rsidRPr="00D40AE1">
              <w:t>20</w:t>
            </w:r>
          </w:p>
        </w:tc>
        <w:tc>
          <w:tcPr>
            <w:tcW w:w="0" w:type="auto"/>
            <w:tcBorders>
              <w:left w:val="single" w:sz="4" w:space="0" w:color="auto"/>
            </w:tcBorders>
          </w:tcPr>
          <w:p w14:paraId="70221F58" w14:textId="44C58CE5" w:rsidR="000057BE" w:rsidRPr="00D40AE1" w:rsidRDefault="000057BE" w:rsidP="000057BE">
            <w:pPr>
              <w:pStyle w:val="Compact"/>
            </w:pPr>
            <w:r>
              <w:t>TEC</w:t>
            </w:r>
          </w:p>
        </w:tc>
        <w:tc>
          <w:tcPr>
            <w:tcW w:w="0" w:type="auto"/>
          </w:tcPr>
          <w:p w14:paraId="6819726B" w14:textId="468275A8" w:rsidR="000057BE" w:rsidRPr="00D40AE1" w:rsidRDefault="000057BE" w:rsidP="000057BE">
            <w:pPr>
              <w:pStyle w:val="Compact"/>
            </w:pPr>
            <w:r>
              <w:t>1.61</w:t>
            </w:r>
          </w:p>
        </w:tc>
        <w:tc>
          <w:tcPr>
            <w:tcW w:w="0" w:type="auto"/>
            <w:tcBorders>
              <w:right w:val="single" w:sz="4" w:space="0" w:color="auto"/>
            </w:tcBorders>
          </w:tcPr>
          <w:p w14:paraId="33477207" w14:textId="14E7E53B" w:rsidR="000057BE" w:rsidRPr="00D40AE1" w:rsidRDefault="000057BE" w:rsidP="000057BE">
            <w:pPr>
              <w:pStyle w:val="Compact"/>
            </w:pPr>
            <w:r>
              <w:t>0.29</w:t>
            </w:r>
          </w:p>
        </w:tc>
        <w:tc>
          <w:tcPr>
            <w:tcW w:w="0" w:type="auto"/>
            <w:tcBorders>
              <w:left w:val="single" w:sz="4" w:space="0" w:color="auto"/>
            </w:tcBorders>
          </w:tcPr>
          <w:p w14:paraId="56EE3362" w14:textId="6EFD5742" w:rsidR="000057BE" w:rsidRPr="00D40AE1" w:rsidRDefault="000057BE" w:rsidP="000057BE">
            <w:pPr>
              <w:pStyle w:val="Compact"/>
            </w:pPr>
            <w:r>
              <w:t>Pim2</w:t>
            </w:r>
          </w:p>
        </w:tc>
        <w:tc>
          <w:tcPr>
            <w:tcW w:w="0" w:type="auto"/>
          </w:tcPr>
          <w:p w14:paraId="0B362353" w14:textId="6C7E1AC4" w:rsidR="000057BE" w:rsidRPr="00D40AE1" w:rsidRDefault="000057BE" w:rsidP="000057BE">
            <w:pPr>
              <w:pStyle w:val="Compact"/>
            </w:pPr>
            <w:r>
              <w:t>2.19</w:t>
            </w:r>
          </w:p>
        </w:tc>
        <w:tc>
          <w:tcPr>
            <w:tcW w:w="0" w:type="auto"/>
            <w:tcBorders>
              <w:right w:val="single" w:sz="4" w:space="0" w:color="auto"/>
            </w:tcBorders>
          </w:tcPr>
          <w:p w14:paraId="36F5F022" w14:textId="7192F751" w:rsidR="000057BE" w:rsidRPr="00D40AE1" w:rsidRDefault="000057BE" w:rsidP="000057BE">
            <w:pPr>
              <w:pStyle w:val="Compact"/>
            </w:pPr>
            <w:r>
              <w:t>-0.27</w:t>
            </w:r>
          </w:p>
        </w:tc>
      </w:tr>
    </w:tbl>
    <w:p w14:paraId="1BD09F74" w14:textId="77777777" w:rsidR="000057BE" w:rsidRDefault="000057BE" w:rsidP="000057BE">
      <w:pPr>
        <w:pStyle w:val="FirstParagraph"/>
        <w:jc w:val="both"/>
        <w:rPr>
          <w:b/>
        </w:rPr>
      </w:pPr>
      <w:r w:rsidRPr="00D40AE1">
        <w:rPr>
          <w:b/>
        </w:rPr>
        <w:t xml:space="preserve">Kinase Score </w:t>
      </w:r>
      <w:r>
        <w:rPr>
          <w:b/>
        </w:rPr>
        <w:t>Plot</w:t>
      </w:r>
      <w:r w:rsidRPr="00D40AE1">
        <w:rPr>
          <w:b/>
        </w:rPr>
        <w:t xml:space="preserve"> (PTK</w:t>
      </w:r>
      <w:r>
        <w:rPr>
          <w:b/>
        </w:rPr>
        <w:t xml:space="preserve"> left, STK right</w:t>
      </w:r>
      <w:r w:rsidRPr="00D40AE1">
        <w:rPr>
          <w:b/>
        </w:rPr>
        <w:t xml:space="preserve">) </w:t>
      </w:r>
      <w:r>
        <w:rPr>
          <w:b/>
        </w:rPr>
        <w:t>of T1-96 vs T2-97</w:t>
      </w:r>
    </w:p>
    <w:p w14:paraId="6D0932F0" w14:textId="247EA417" w:rsidR="000057BE" w:rsidDel="004C1E71" w:rsidRDefault="000057BE" w:rsidP="000057BE">
      <w:pPr>
        <w:pStyle w:val="FirstParagraph"/>
        <w:jc w:val="both"/>
        <w:rPr>
          <w:del w:id="71" w:author="Savithri Rangarajan" w:date="2022-01-28T14:44:00Z"/>
          <w:noProof/>
        </w:rPr>
      </w:pPr>
      <w:r>
        <w:rPr>
          <w:noProof/>
        </w:rPr>
        <w:t xml:space="preserve"> </w:t>
      </w:r>
      <w:r w:rsidR="00920A3E">
        <w:rPr>
          <w:noProof/>
        </w:rPr>
        <w:drawing>
          <wp:inline distT="0" distB="0" distL="0" distR="0" wp14:anchorId="2969C872" wp14:editId="5A3B78D5">
            <wp:extent cx="3599815" cy="2879725"/>
            <wp:effectExtent l="0" t="0" r="635" b="0"/>
            <wp:docPr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pic:cNvPicPr>
                  </pic:nvPicPr>
                  <pic:blipFill>
                    <a:blip r:embed="rId38"/>
                    <a:stretch>
                      <a:fillRect/>
                    </a:stretch>
                  </pic:blipFill>
                  <pic:spPr bwMode="auto">
                    <a:xfrm>
                      <a:off x="0" y="0"/>
                      <a:ext cx="3599815" cy="2879725"/>
                    </a:xfrm>
                    <a:prstGeom prst="rect">
                      <a:avLst/>
                    </a:prstGeom>
                    <a:noFill/>
                    <a:ln w="9525">
                      <a:noFill/>
                      <a:headEnd/>
                      <a:tailEnd/>
                    </a:ln>
                  </pic:spPr>
                </pic:pic>
              </a:graphicData>
            </a:graphic>
          </wp:inline>
        </w:drawing>
      </w:r>
    </w:p>
    <w:p w14:paraId="2705824D" w14:textId="0EE50F94" w:rsidR="00073761" w:rsidRDefault="000057BE" w:rsidP="004C1E71">
      <w:pPr>
        <w:pStyle w:val="FirstParagraph"/>
        <w:jc w:val="both"/>
        <w:pPrChange w:id="72" w:author="Savithri Rangarajan" w:date="2022-01-28T14:44:00Z">
          <w:pPr>
            <w:pStyle w:val="Definition"/>
          </w:pPr>
        </w:pPrChange>
      </w:pPr>
      <w:del w:id="73" w:author="Savithri Rangarajan" w:date="2022-01-28T14:44:00Z">
        <w:r w:rsidDel="004C1E71">
          <w:rPr>
            <w:noProof/>
          </w:rPr>
          <w:br w:type="page"/>
        </w:r>
      </w:del>
      <w:bookmarkStart w:id="74" w:name="_Toc91517540"/>
      <w:bookmarkStart w:id="75" w:name="_Toc94016384"/>
      <w:r w:rsidR="00E0757F">
        <w:t xml:space="preserve"> </w:t>
      </w:r>
      <w:bookmarkStart w:id="76" w:name="section-4"/>
      <w:bookmarkStart w:id="77" w:name="biological-interpretation"/>
      <w:bookmarkEnd w:id="74"/>
      <w:bookmarkEnd w:id="75"/>
      <w:bookmarkEnd w:id="76"/>
      <w:bookmarkEnd w:id="77"/>
    </w:p>
    <w:sectPr w:rsidR="00073761" w:rsidSect="00760B68">
      <w:pgSz w:w="11907" w:h="16839" w:code="9"/>
      <w:pgMar w:top="1440" w:right="1440" w:bottom="1440" w:left="1440" w:header="720" w:footer="72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Savithri Rangarajan" w:date="2022-01-25T15:19:00Z" w:initials="SR">
    <w:p w14:paraId="51E717EC" w14:textId="12680AB0" w:rsidR="00EC6454" w:rsidRDefault="00EC6454">
      <w:pPr>
        <w:pStyle w:val="CommentText"/>
      </w:pPr>
      <w:r>
        <w:rPr>
          <w:rStyle w:val="CommentReference"/>
        </w:rPr>
        <w:annotationRef/>
      </w:r>
      <w:r>
        <w:t>Example basis for Supp</w:t>
      </w:r>
      <w:r w:rsidR="00693BAD">
        <w:t>l</w:t>
      </w:r>
      <w:r>
        <w:t>ement.</w:t>
      </w:r>
    </w:p>
  </w:comment>
  <w:comment w:id="2" w:author="Savithri Rangarajan" w:date="2022-01-28T14:16:00Z" w:initials="SR">
    <w:p w14:paraId="75D0578A" w14:textId="0F491C59" w:rsidR="00693BAD" w:rsidRDefault="00693BAD">
      <w:pPr>
        <w:pStyle w:val="CommentText"/>
      </w:pPr>
      <w:r>
        <w:rPr>
          <w:rStyle w:val="CommentReference"/>
        </w:rPr>
        <w:annotationRef/>
      </w:r>
      <w:r>
        <w:t>Date should be fixed on date of Report creation  not change by date of opening file</w:t>
      </w:r>
    </w:p>
  </w:comment>
  <w:comment w:id="6" w:author="Savithri Rangarajan" w:date="2022-01-28T14:45:00Z" w:initials="SR">
    <w:p w14:paraId="44E06C22" w14:textId="19256899" w:rsidR="00120635" w:rsidRDefault="00120635">
      <w:pPr>
        <w:pStyle w:val="CommentText"/>
      </w:pPr>
      <w:r>
        <w:rPr>
          <w:rStyle w:val="CommentReference"/>
        </w:rPr>
        <w:annotationRef/>
      </w:r>
      <w:r>
        <w:t>This page should be not a Title page but a regular page like in Report/ the following pages here</w:t>
      </w:r>
    </w:p>
  </w:comment>
  <w:comment w:id="18" w:author="Savithri Rangarajan" w:date="2022-01-21T09:09:00Z" w:initials="SR">
    <w:p w14:paraId="713AD080" w14:textId="09037B31" w:rsidR="003277F0" w:rsidRDefault="003277F0">
      <w:pPr>
        <w:pStyle w:val="CommentText"/>
      </w:pPr>
      <w:r>
        <w:rPr>
          <w:rStyle w:val="CommentReference"/>
        </w:rPr>
        <w:annotationRef/>
      </w:r>
      <w:r>
        <w:t>PL discuss w MD. Align text TOP</w:t>
      </w:r>
    </w:p>
  </w:comment>
  <w:comment w:id="32" w:author="Savithri Rangarajan" w:date="2022-01-21T09:17:00Z" w:initials="SR">
    <w:p w14:paraId="45772EC9" w14:textId="0950D793" w:rsidR="00016A44" w:rsidRDefault="00016A44">
      <w:pPr>
        <w:pStyle w:val="CommentText"/>
      </w:pPr>
      <w:r>
        <w:rPr>
          <w:rStyle w:val="CommentReference"/>
        </w:rPr>
        <w:annotationRef/>
      </w:r>
      <w:r>
        <w:t>Does this clash wih VSN? Rik and Peter check…</w:t>
      </w:r>
    </w:p>
  </w:comment>
  <w:comment w:id="34" w:author="Savithri Rangarajan" w:date="2022-01-18T16:27:00Z" w:initials="SR">
    <w:p w14:paraId="0ADBD431" w14:textId="77777777" w:rsidR="002C33DA" w:rsidRDefault="002C33DA" w:rsidP="002C33DA">
      <w:pPr>
        <w:pStyle w:val="BodyText"/>
        <w:jc w:val="both"/>
      </w:pPr>
      <w:r>
        <w:rPr>
          <w:rStyle w:val="CommentReference"/>
        </w:rPr>
        <w:annotationRef/>
      </w:r>
      <w:r>
        <w:t>Colour each cell with conditional criteria.</w:t>
      </w:r>
    </w:p>
    <w:p w14:paraId="5A109A75" w14:textId="2E681CB1" w:rsidR="002C33DA" w:rsidRDefault="002C33DA">
      <w:pPr>
        <w:pStyle w:val="CommentText"/>
      </w:pPr>
    </w:p>
  </w:comment>
  <w:comment w:id="46" w:author="Savithri Rangarajan" w:date="2022-01-25T14:17:00Z" w:initials="SR">
    <w:p w14:paraId="16F4FB15" w14:textId="77777777" w:rsidR="00646D0D" w:rsidRDefault="00646D0D">
      <w:pPr>
        <w:pStyle w:val="CommentText"/>
      </w:pPr>
      <w:r>
        <w:rPr>
          <w:rStyle w:val="CommentReference"/>
        </w:rPr>
        <w:annotationRef/>
      </w:r>
      <w:r w:rsidRPr="008E0CA3">
        <w:rPr>
          <w:highlight w:val="green"/>
        </w:rPr>
        <w:t>Include if any outliers were removed based on the heatmap, otherwise do not include</w:t>
      </w:r>
    </w:p>
    <w:p w14:paraId="3FF91334" w14:textId="77777777" w:rsidR="00646D0D" w:rsidRDefault="00646D0D">
      <w:pPr>
        <w:pStyle w:val="CommentText"/>
      </w:pPr>
    </w:p>
    <w:p w14:paraId="3ED94B39" w14:textId="77777777" w:rsidR="00646D0D" w:rsidRDefault="00646D0D">
      <w:pPr>
        <w:pStyle w:val="CommentText"/>
      </w:pPr>
      <w:r>
        <w:t>Any other overviews/ Figs?</w:t>
      </w:r>
    </w:p>
    <w:p w14:paraId="2E8E9D65" w14:textId="77777777" w:rsidR="00646D0D" w:rsidRDefault="00646D0D">
      <w:pPr>
        <w:pStyle w:val="CommentText"/>
      </w:pPr>
      <w:r>
        <w:t>PCA? BOX PLOT?</w:t>
      </w:r>
    </w:p>
    <w:p w14:paraId="0E1A3142" w14:textId="77777777" w:rsidR="00646D0D" w:rsidRDefault="00646D0D">
      <w:pPr>
        <w:pStyle w:val="CommentText"/>
      </w:pPr>
    </w:p>
    <w:p w14:paraId="476D76AF" w14:textId="4E42BA9A" w:rsidR="00646D0D" w:rsidRDefault="00646D0D">
      <w:pPr>
        <w:pStyle w:val="CommentText"/>
      </w:pPr>
      <w:r>
        <w:t>NOTE: For PCA we need better intro and legend.</w:t>
      </w:r>
    </w:p>
  </w:comment>
  <w:comment w:id="68" w:author="Savithri Rangarajan" w:date="2022-01-28T14:41:00Z" w:initials="SR">
    <w:p w14:paraId="5A529D72" w14:textId="1896CD19" w:rsidR="004C1E71" w:rsidRDefault="004C1E71">
      <w:pPr>
        <w:pStyle w:val="CommentText"/>
        <w:rPr>
          <w:rStyle w:val="CommentReference"/>
        </w:rPr>
      </w:pPr>
      <w:r>
        <w:rPr>
          <w:rStyle w:val="CommentReference"/>
        </w:rPr>
        <w:annotationRef/>
      </w:r>
      <w:r>
        <w:rPr>
          <w:rStyle w:val="CommentReference"/>
        </w:rPr>
        <w:t>Automation: Should include only the Figs that are used/added.</w:t>
      </w:r>
    </w:p>
    <w:p w14:paraId="6C46E629" w14:textId="2D3870CE" w:rsidR="004C1E71" w:rsidRDefault="004C1E71">
      <w:pPr>
        <w:pStyle w:val="CommentText"/>
        <w:rPr>
          <w:rStyle w:val="CommentReference"/>
        </w:rPr>
      </w:pPr>
      <w:r>
        <w:rPr>
          <w:rStyle w:val="CommentReference"/>
        </w:rPr>
        <w:t xml:space="preserve"> </w:t>
      </w:r>
      <w:r w:rsidRPr="004C1E71">
        <w:rPr>
          <w:rStyle w:val="CommentReference"/>
          <w:highlight w:val="green"/>
        </w:rPr>
        <w:t>Now it is decided to have the possibility to include 1 or more of these 3 Figs.</w:t>
      </w:r>
    </w:p>
    <w:p w14:paraId="580EDC52" w14:textId="2D420F53" w:rsidR="004C1E71" w:rsidRDefault="004C1E71">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1E717EC" w15:done="0"/>
  <w15:commentEx w15:paraId="75D0578A" w15:done="0"/>
  <w15:commentEx w15:paraId="44E06C22" w15:done="0"/>
  <w15:commentEx w15:paraId="713AD080" w15:done="0"/>
  <w15:commentEx w15:paraId="45772EC9" w15:done="0"/>
  <w15:commentEx w15:paraId="5A109A75" w15:done="0"/>
  <w15:commentEx w15:paraId="476D76AF" w15:done="0"/>
  <w15:commentEx w15:paraId="580EDC5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9A9392" w16cex:dateUtc="2022-01-25T14:19:00Z"/>
  <w16cex:commentExtensible w16cex:durableId="259E7944" w16cex:dateUtc="2022-01-28T13:16:00Z"/>
  <w16cex:commentExtensible w16cex:durableId="259E801B" w16cex:dateUtc="2022-01-28T13:45:00Z"/>
  <w16cex:commentExtensible w16cex:durableId="2594F6E4" w16cex:dateUtc="2022-01-21T08:09:00Z"/>
  <w16cex:commentExtensible w16cex:durableId="2594F8C5" w16cex:dateUtc="2022-01-21T08:17:00Z"/>
  <w16cex:commentExtensible w16cex:durableId="259168D8" w16cex:dateUtc="2022-01-18T15:27:00Z"/>
  <w16cex:commentExtensible w16cex:durableId="259A84F2" w16cex:dateUtc="2022-01-25T13:17:00Z"/>
  <w16cex:commentExtensible w16cex:durableId="259E7F29" w16cex:dateUtc="2022-01-28T13: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1E717EC" w16cid:durableId="259A9392"/>
  <w16cid:commentId w16cid:paraId="75D0578A" w16cid:durableId="259E7944"/>
  <w16cid:commentId w16cid:paraId="44E06C22" w16cid:durableId="259E801B"/>
  <w16cid:commentId w16cid:paraId="713AD080" w16cid:durableId="2594F6E4"/>
  <w16cid:commentId w16cid:paraId="45772EC9" w16cid:durableId="2594F8C5"/>
  <w16cid:commentId w16cid:paraId="5A109A75" w16cid:durableId="259168D8"/>
  <w16cid:commentId w16cid:paraId="476D76AF" w16cid:durableId="259A84F2"/>
  <w16cid:commentId w16cid:paraId="580EDC52" w16cid:durableId="259E7F2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4EAD95" w14:textId="77777777" w:rsidR="00650547" w:rsidRDefault="00650547">
      <w:pPr>
        <w:spacing w:after="0"/>
      </w:pPr>
      <w:r>
        <w:separator/>
      </w:r>
    </w:p>
  </w:endnote>
  <w:endnote w:type="continuationSeparator" w:id="0">
    <w:p w14:paraId="5AF5CE7E" w14:textId="77777777" w:rsidR="00650547" w:rsidRDefault="0065054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BCF1A" w14:textId="77777777" w:rsidR="005429E9" w:rsidRDefault="0065054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2111690"/>
      <w:docPartObj>
        <w:docPartGallery w:val="Page Numbers (Bottom of Page)"/>
        <w:docPartUnique/>
      </w:docPartObj>
    </w:sdtPr>
    <w:sdtEndPr>
      <w:rPr>
        <w:noProof/>
        <w:color w:val="1F497D" w:themeColor="text2"/>
      </w:rPr>
    </w:sdtEndPr>
    <w:sdtContent>
      <w:p w14:paraId="47A20FAF" w14:textId="77777777" w:rsidR="002337A3" w:rsidRPr="002337A3" w:rsidRDefault="00FB6C66" w:rsidP="00547E68">
        <w:pPr>
          <w:pStyle w:val="Footer"/>
          <w:rPr>
            <w:color w:val="1F497D" w:themeColor="text2"/>
          </w:rPr>
        </w:pPr>
        <w:r>
          <w:rPr>
            <w:color w:val="1F497D" w:themeColor="text2"/>
          </w:rPr>
          <w:tab/>
        </w:r>
        <w:r>
          <w:rPr>
            <w:color w:val="1F497D" w:themeColor="text2"/>
          </w:rPr>
          <w:tab/>
        </w:r>
        <w:r w:rsidRPr="002337A3">
          <w:rPr>
            <w:color w:val="1F497D" w:themeColor="text2"/>
          </w:rPr>
          <w:fldChar w:fldCharType="begin"/>
        </w:r>
        <w:r w:rsidRPr="002337A3">
          <w:rPr>
            <w:color w:val="1F497D" w:themeColor="text2"/>
          </w:rPr>
          <w:instrText xml:space="preserve"> PAGE   \* MERGEFORMAT </w:instrText>
        </w:r>
        <w:r w:rsidRPr="002337A3">
          <w:rPr>
            <w:color w:val="1F497D" w:themeColor="text2"/>
          </w:rPr>
          <w:fldChar w:fldCharType="separate"/>
        </w:r>
        <w:r>
          <w:rPr>
            <w:noProof/>
            <w:color w:val="1F497D" w:themeColor="text2"/>
          </w:rPr>
          <w:t>2</w:t>
        </w:r>
        <w:r w:rsidRPr="002337A3">
          <w:rPr>
            <w:noProof/>
            <w:color w:val="1F497D" w:themeColor="text2"/>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1778799"/>
      <w:docPartObj>
        <w:docPartGallery w:val="Page Numbers (Bottom of Page)"/>
        <w:docPartUnique/>
      </w:docPartObj>
    </w:sdtPr>
    <w:sdtEndPr>
      <w:rPr>
        <w:noProof/>
        <w:color w:val="1F497D" w:themeColor="text2"/>
      </w:rPr>
    </w:sdtEndPr>
    <w:sdtContent>
      <w:p w14:paraId="53935848" w14:textId="77777777" w:rsidR="00547E68" w:rsidRDefault="00650547" w:rsidP="002337A3">
        <w:pPr>
          <w:pStyle w:val="Footer"/>
          <w:jc w:val="right"/>
        </w:pPr>
      </w:p>
      <w:p w14:paraId="56AE95B3" w14:textId="77777777" w:rsidR="002337A3" w:rsidRPr="002337A3" w:rsidRDefault="00FB6C66" w:rsidP="00970935">
        <w:pPr>
          <w:pStyle w:val="Footer"/>
          <w:rPr>
            <w:color w:val="1F497D" w:themeColor="text2"/>
          </w:rPr>
        </w:pPr>
        <w:r>
          <w:tab/>
        </w:r>
        <w:r>
          <w:tab/>
        </w:r>
        <w:r w:rsidRPr="002337A3">
          <w:rPr>
            <w:color w:val="1F497D" w:themeColor="text2"/>
          </w:rPr>
          <w:fldChar w:fldCharType="begin"/>
        </w:r>
        <w:r w:rsidRPr="002337A3">
          <w:rPr>
            <w:color w:val="1F497D" w:themeColor="text2"/>
          </w:rPr>
          <w:instrText xml:space="preserve"> PAGE   \* MERGEFORMAT </w:instrText>
        </w:r>
        <w:r w:rsidRPr="002337A3">
          <w:rPr>
            <w:color w:val="1F497D" w:themeColor="text2"/>
          </w:rPr>
          <w:fldChar w:fldCharType="separate"/>
        </w:r>
        <w:r>
          <w:rPr>
            <w:noProof/>
            <w:color w:val="1F497D" w:themeColor="text2"/>
          </w:rPr>
          <w:t>1</w:t>
        </w:r>
        <w:r w:rsidRPr="002337A3">
          <w:rPr>
            <w:noProof/>
            <w:color w:val="1F497D" w:themeColor="text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13570E" w14:textId="77777777" w:rsidR="00650547" w:rsidRDefault="00650547">
      <w:r>
        <w:separator/>
      </w:r>
    </w:p>
  </w:footnote>
  <w:footnote w:type="continuationSeparator" w:id="0">
    <w:p w14:paraId="718A8A92" w14:textId="77777777" w:rsidR="00650547" w:rsidRDefault="006505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8203C" w14:textId="77777777" w:rsidR="005429E9" w:rsidRDefault="0065054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165"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65"/>
    </w:tblGrid>
    <w:tr w:rsidR="002337A3" w14:paraId="0AFCCBE3" w14:textId="77777777" w:rsidTr="002337A3">
      <w:trPr>
        <w:trHeight w:val="433"/>
      </w:trPr>
      <w:tc>
        <w:tcPr>
          <w:tcW w:w="11165" w:type="dxa"/>
          <w:tcBorders>
            <w:bottom w:val="single" w:sz="8" w:space="0" w:color="244061" w:themeColor="accent1" w:themeShade="80"/>
          </w:tcBorders>
        </w:tcPr>
        <w:p w14:paraId="7BEB3FD5" w14:textId="77777777" w:rsidR="002337A3" w:rsidRPr="00627A91" w:rsidRDefault="00650547" w:rsidP="002337A3">
          <w:pPr>
            <w:pStyle w:val="Header"/>
            <w:tabs>
              <w:tab w:val="center" w:pos="1080"/>
              <w:tab w:val="right" w:pos="10080"/>
            </w:tabs>
            <w:spacing w:line="360" w:lineRule="auto"/>
            <w:rPr>
              <w:b/>
              <w:bCs/>
              <w:color w:val="003366"/>
              <w:sz w:val="16"/>
              <w:szCs w:val="16"/>
              <w:lang w:val="en-GB"/>
            </w:rPr>
          </w:pPr>
        </w:p>
      </w:tc>
    </w:tr>
  </w:tbl>
  <w:p w14:paraId="1F268089" w14:textId="77777777" w:rsidR="00625DD5" w:rsidRPr="002337A3" w:rsidRDefault="00FB6C66" w:rsidP="002337A3">
    <w:pPr>
      <w:pStyle w:val="Header"/>
    </w:pPr>
    <w:r w:rsidRPr="00CB0765">
      <w:rPr>
        <w:b/>
        <w:noProof/>
        <w:sz w:val="16"/>
        <w:szCs w:val="16"/>
      </w:rPr>
      <w:drawing>
        <wp:anchor distT="0" distB="0" distL="114300" distR="114300" simplePos="0" relativeHeight="251705344" behindDoc="0" locked="0" layoutInCell="1" allowOverlap="1" wp14:anchorId="63982E8C" wp14:editId="603EAEF6">
          <wp:simplePos x="0" y="0"/>
          <wp:positionH relativeFrom="column">
            <wp:posOffset>4991100</wp:posOffset>
          </wp:positionH>
          <wp:positionV relativeFrom="paragraph">
            <wp:posOffset>-516255</wp:posOffset>
          </wp:positionV>
          <wp:extent cx="1476375" cy="464867"/>
          <wp:effectExtent l="0" t="0" r="0" b="0"/>
          <wp:wrapNone/>
          <wp:docPr id="3" name="Picture 1" descr="Logo_PamGene_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PamGene_Tiff"/>
                  <pic:cNvPicPr>
                    <a:picLocks noChangeAspect="1" noChangeArrowheads="1"/>
                  </pic:cNvPicPr>
                </pic:nvPicPr>
                <pic:blipFill rotWithShape="1">
                  <a:blip r:embed="rId1">
                    <a:extLst>
                      <a:ext uri="{28A0092B-C50C-407E-A947-70E740481C1C}">
                        <a14:useLocalDpi xmlns:a14="http://schemas.microsoft.com/office/drawing/2010/main" val="0"/>
                      </a:ext>
                    </a:extLst>
                  </a:blip>
                  <a:srcRect t="20708" b="20940"/>
                  <a:stretch/>
                </pic:blipFill>
                <pic:spPr bwMode="auto">
                  <a:xfrm>
                    <a:off x="0" y="0"/>
                    <a:ext cx="1476375" cy="46486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11057"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57"/>
    </w:tblGrid>
    <w:tr w:rsidR="002337A3" w14:paraId="6E7B9A60" w14:textId="77777777" w:rsidTr="00195D5F">
      <w:trPr>
        <w:trHeight w:val="1567"/>
      </w:trPr>
      <w:tc>
        <w:tcPr>
          <w:tcW w:w="11057" w:type="dxa"/>
          <w:tcBorders>
            <w:bottom w:val="single" w:sz="8" w:space="0" w:color="244061" w:themeColor="accent1" w:themeShade="80"/>
          </w:tcBorders>
        </w:tcPr>
        <w:p w14:paraId="58D0696C" w14:textId="77777777" w:rsidR="002337A3" w:rsidRDefault="00FB6C66" w:rsidP="002337A3">
          <w:pPr>
            <w:pStyle w:val="Header"/>
            <w:tabs>
              <w:tab w:val="center" w:pos="1080"/>
              <w:tab w:val="right" w:pos="10080"/>
            </w:tabs>
            <w:spacing w:line="360" w:lineRule="auto"/>
            <w:rPr>
              <w:b/>
              <w:bCs/>
              <w:color w:val="0F243E" w:themeColor="text2" w:themeShade="80"/>
              <w:sz w:val="16"/>
              <w:szCs w:val="16"/>
              <w:lang w:val="en-GB"/>
            </w:rPr>
          </w:pPr>
          <w:r>
            <w:rPr>
              <w:b/>
              <w:bCs/>
              <w:color w:val="0F243E" w:themeColor="text2" w:themeShade="80"/>
              <w:sz w:val="16"/>
              <w:szCs w:val="16"/>
              <w:lang w:val="en-GB"/>
            </w:rPr>
            <w:t>w</w:t>
          </w:r>
          <w:r w:rsidRPr="00FB2032">
            <w:rPr>
              <w:b/>
              <w:bCs/>
              <w:color w:val="0F243E" w:themeColor="text2" w:themeShade="80"/>
              <w:sz w:val="16"/>
              <w:szCs w:val="16"/>
              <w:lang w:val="en-GB"/>
            </w:rPr>
            <w:t>ww.pamgene.com</w:t>
          </w:r>
        </w:p>
        <w:p w14:paraId="4E692E39" w14:textId="77777777" w:rsidR="002337A3" w:rsidRDefault="00FB6C66" w:rsidP="002337A3">
          <w:pPr>
            <w:pStyle w:val="Header"/>
            <w:tabs>
              <w:tab w:val="center" w:pos="1080"/>
              <w:tab w:val="right" w:pos="10080"/>
            </w:tabs>
            <w:spacing w:line="360" w:lineRule="auto"/>
            <w:rPr>
              <w:b/>
              <w:bCs/>
              <w:color w:val="0F243E" w:themeColor="text2" w:themeShade="80"/>
              <w:sz w:val="16"/>
              <w:szCs w:val="16"/>
              <w:lang w:val="en-GB"/>
            </w:rPr>
          </w:pPr>
          <w:r>
            <w:rPr>
              <w:b/>
              <w:bCs/>
              <w:color w:val="0F243E" w:themeColor="text2" w:themeShade="80"/>
              <w:sz w:val="16"/>
              <w:szCs w:val="16"/>
              <w:lang w:val="en-GB"/>
            </w:rPr>
            <w:t>Support email: Support@pamgene.com</w:t>
          </w:r>
        </w:p>
        <w:p w14:paraId="341F2051" w14:textId="77777777" w:rsidR="002337A3" w:rsidRPr="00FB2032" w:rsidRDefault="00FB6C66" w:rsidP="002337A3">
          <w:pPr>
            <w:pStyle w:val="Header"/>
            <w:tabs>
              <w:tab w:val="center" w:pos="1080"/>
              <w:tab w:val="right" w:pos="10080"/>
            </w:tabs>
            <w:spacing w:line="360" w:lineRule="auto"/>
            <w:rPr>
              <w:b/>
              <w:bCs/>
              <w:color w:val="0F243E" w:themeColor="text2" w:themeShade="80"/>
              <w:sz w:val="16"/>
              <w:szCs w:val="16"/>
              <w:lang w:val="en-GB"/>
            </w:rPr>
          </w:pPr>
          <w:r>
            <w:rPr>
              <w:b/>
              <w:bCs/>
              <w:color w:val="0F243E" w:themeColor="text2" w:themeShade="80"/>
              <w:sz w:val="16"/>
              <w:szCs w:val="16"/>
              <w:lang w:val="en-GB"/>
            </w:rPr>
            <w:t>Support Phone</w:t>
          </w:r>
          <w:r w:rsidRPr="00FB2032">
            <w:rPr>
              <w:b/>
              <w:bCs/>
              <w:color w:val="0F243E" w:themeColor="text2" w:themeShade="80"/>
              <w:sz w:val="16"/>
              <w:szCs w:val="16"/>
              <w:lang w:val="en-GB"/>
            </w:rPr>
            <w:t>:</w:t>
          </w:r>
          <w:r w:rsidRPr="00FB2032">
            <w:rPr>
              <w:b/>
              <w:color w:val="0F243E" w:themeColor="text2" w:themeShade="80"/>
              <w:sz w:val="16"/>
              <w:szCs w:val="16"/>
              <w:lang w:val="en-GB"/>
            </w:rPr>
            <w:t xml:space="preserve">   </w:t>
          </w:r>
          <w:r w:rsidRPr="00FB2032">
            <w:rPr>
              <w:b/>
              <w:bCs/>
              <w:color w:val="0F243E" w:themeColor="text2" w:themeShade="80"/>
              <w:sz w:val="16"/>
              <w:szCs w:val="16"/>
              <w:lang w:val="en-GB"/>
            </w:rPr>
            <w:t>+31 (0)73 615 8</w:t>
          </w:r>
          <w:r>
            <w:rPr>
              <w:b/>
              <w:bCs/>
              <w:color w:val="0F243E" w:themeColor="text2" w:themeShade="80"/>
              <w:sz w:val="16"/>
              <w:szCs w:val="16"/>
              <w:lang w:val="en-GB"/>
            </w:rPr>
            <w:t>9 00</w:t>
          </w:r>
        </w:p>
        <w:p w14:paraId="29279493" w14:textId="77777777" w:rsidR="002337A3" w:rsidRPr="00627A91" w:rsidRDefault="00650547" w:rsidP="002337A3">
          <w:pPr>
            <w:pStyle w:val="Header"/>
            <w:tabs>
              <w:tab w:val="center" w:pos="1080"/>
              <w:tab w:val="right" w:pos="10080"/>
            </w:tabs>
            <w:spacing w:line="360" w:lineRule="auto"/>
            <w:rPr>
              <w:b/>
              <w:bCs/>
              <w:color w:val="003366"/>
              <w:sz w:val="16"/>
              <w:szCs w:val="16"/>
              <w:lang w:val="en-GB"/>
            </w:rPr>
          </w:pPr>
        </w:p>
      </w:tc>
    </w:tr>
  </w:tbl>
  <w:p w14:paraId="16DE3FF3" w14:textId="77777777" w:rsidR="002928B5" w:rsidRPr="002337A3" w:rsidRDefault="00FB6C66" w:rsidP="002337A3">
    <w:pPr>
      <w:pStyle w:val="Header"/>
      <w:tabs>
        <w:tab w:val="center" w:pos="1080"/>
        <w:tab w:val="right" w:pos="10080"/>
      </w:tabs>
      <w:rPr>
        <w:b/>
        <w:bCs/>
        <w:color w:val="003366"/>
        <w:lang w:val="en-GB"/>
      </w:rPr>
    </w:pPr>
    <w:r w:rsidRPr="00CB0765">
      <w:rPr>
        <w:b/>
        <w:noProof/>
        <w:sz w:val="16"/>
        <w:szCs w:val="16"/>
      </w:rPr>
      <w:drawing>
        <wp:anchor distT="0" distB="0" distL="114300" distR="114300" simplePos="0" relativeHeight="251700224" behindDoc="0" locked="0" layoutInCell="1" allowOverlap="1" wp14:anchorId="5FCB081B" wp14:editId="0B02CD80">
          <wp:simplePos x="0" y="0"/>
          <wp:positionH relativeFrom="column">
            <wp:posOffset>2878455</wp:posOffset>
          </wp:positionH>
          <wp:positionV relativeFrom="paragraph">
            <wp:posOffset>-1158570</wp:posOffset>
          </wp:positionV>
          <wp:extent cx="3599815" cy="1133475"/>
          <wp:effectExtent l="0" t="0" r="635" b="9525"/>
          <wp:wrapNone/>
          <wp:docPr id="5" name="Picture 1" descr="Logo_PamGene_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PamGene_Tiff"/>
                  <pic:cNvPicPr>
                    <a:picLocks noChangeAspect="1" noChangeArrowheads="1"/>
                  </pic:cNvPicPr>
                </pic:nvPicPr>
                <pic:blipFill rotWithShape="1">
                  <a:blip r:embed="rId1">
                    <a:extLst>
                      <a:ext uri="{28A0092B-C50C-407E-A947-70E740481C1C}">
                        <a14:useLocalDpi xmlns:a14="http://schemas.microsoft.com/office/drawing/2010/main" val="0"/>
                      </a:ext>
                    </a:extLst>
                  </a:blip>
                  <a:srcRect t="20708" b="20940"/>
                  <a:stretch/>
                </pic:blipFill>
                <pic:spPr bwMode="auto">
                  <a:xfrm>
                    <a:off x="0" y="0"/>
                    <a:ext cx="3599815" cy="1133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3CBBDEE"/>
    <w:multiLevelType w:val="multilevel"/>
    <w:tmpl w:val="0400C922"/>
    <w:lvl w:ilvl="0">
      <w:start w:val="1"/>
      <w:numFmt w:val="decimal"/>
      <w:lvlText w:val="%1."/>
      <w:lvlJc w:val="left"/>
      <w:pPr>
        <w:tabs>
          <w:tab w:val="num" w:pos="0"/>
        </w:tabs>
        <w:ind w:left="480" w:hanging="480"/>
      </w:pPr>
      <w:rPr>
        <w:rFonts w:hint="default"/>
      </w:rPr>
    </w:lvl>
    <w:lvl w:ilvl="1">
      <w:start w:val="10"/>
      <w:numFmt w:val="decimal"/>
      <w:lvlText w:val="%2."/>
      <w:lvlJc w:val="left"/>
      <w:pPr>
        <w:tabs>
          <w:tab w:val="num" w:pos="720"/>
        </w:tabs>
        <w:ind w:left="1200" w:hanging="480"/>
      </w:pPr>
      <w:rPr>
        <w:rFonts w:hint="default"/>
      </w:rPr>
    </w:lvl>
    <w:lvl w:ilvl="2">
      <w:start w:val="10"/>
      <w:numFmt w:val="decimal"/>
      <w:lvlText w:val="%3."/>
      <w:lvlJc w:val="left"/>
      <w:pPr>
        <w:tabs>
          <w:tab w:val="num" w:pos="1440"/>
        </w:tabs>
        <w:ind w:left="1920" w:hanging="480"/>
      </w:pPr>
      <w:rPr>
        <w:rFonts w:hint="default"/>
      </w:rPr>
    </w:lvl>
    <w:lvl w:ilvl="3">
      <w:start w:val="10"/>
      <w:numFmt w:val="decimal"/>
      <w:lvlText w:val="%4."/>
      <w:lvlJc w:val="left"/>
      <w:pPr>
        <w:tabs>
          <w:tab w:val="num" w:pos="2160"/>
        </w:tabs>
        <w:ind w:left="2640" w:hanging="480"/>
      </w:pPr>
      <w:rPr>
        <w:rFonts w:hint="default"/>
      </w:rPr>
    </w:lvl>
    <w:lvl w:ilvl="4">
      <w:start w:val="10"/>
      <w:numFmt w:val="decimal"/>
      <w:lvlText w:val="%5."/>
      <w:lvlJc w:val="left"/>
      <w:pPr>
        <w:tabs>
          <w:tab w:val="num" w:pos="2880"/>
        </w:tabs>
        <w:ind w:left="3360" w:hanging="480"/>
      </w:pPr>
      <w:rPr>
        <w:rFonts w:hint="default"/>
      </w:rPr>
    </w:lvl>
    <w:lvl w:ilvl="5">
      <w:start w:val="10"/>
      <w:numFmt w:val="decimal"/>
      <w:lvlText w:val="%6."/>
      <w:lvlJc w:val="left"/>
      <w:pPr>
        <w:tabs>
          <w:tab w:val="num" w:pos="3600"/>
        </w:tabs>
        <w:ind w:left="4080" w:hanging="480"/>
      </w:pPr>
      <w:rPr>
        <w:rFonts w:hint="default"/>
      </w:rPr>
    </w:lvl>
    <w:lvl w:ilvl="6">
      <w:start w:val="10"/>
      <w:numFmt w:val="decimal"/>
      <w:lvlText w:val="%7."/>
      <w:lvlJc w:val="left"/>
      <w:pPr>
        <w:tabs>
          <w:tab w:val="num" w:pos="4320"/>
        </w:tabs>
        <w:ind w:left="4800" w:hanging="480"/>
      </w:pPr>
      <w:rPr>
        <w:rFonts w:hint="default"/>
      </w:rPr>
    </w:lvl>
    <w:lvl w:ilvl="7">
      <w:start w:val="10"/>
      <w:numFmt w:val="decimal"/>
      <w:lvlText w:val="%8."/>
      <w:lvlJc w:val="left"/>
      <w:pPr>
        <w:tabs>
          <w:tab w:val="num" w:pos="5040"/>
        </w:tabs>
        <w:ind w:left="5520" w:hanging="480"/>
      </w:pPr>
      <w:rPr>
        <w:rFonts w:hint="default"/>
      </w:rPr>
    </w:lvl>
    <w:lvl w:ilvl="8">
      <w:start w:val="10"/>
      <w:numFmt w:val="decimal"/>
      <w:lvlText w:val="%9."/>
      <w:lvlJc w:val="left"/>
      <w:pPr>
        <w:tabs>
          <w:tab w:val="num" w:pos="5760"/>
        </w:tabs>
        <w:ind w:left="6240" w:hanging="480"/>
      </w:pPr>
      <w:rPr>
        <w:rFonts w:hint="default"/>
      </w:rPr>
    </w:lvl>
  </w:abstractNum>
  <w:abstractNum w:abstractNumId="1" w15:restartNumberingAfterBreak="0">
    <w:nsid w:val="EA454B4C"/>
    <w:multiLevelType w:val="multilevel"/>
    <w:tmpl w:val="FD9277D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 w15:restartNumberingAfterBreak="0">
    <w:nsid w:val="0ADE27F8"/>
    <w:multiLevelType w:val="hybridMultilevel"/>
    <w:tmpl w:val="9F4A8680"/>
    <w:lvl w:ilvl="0" w:tplc="E3666F5C">
      <w:numFmt w:val="bullet"/>
      <w:lvlText w:val="-"/>
      <w:lvlJc w:val="left"/>
      <w:pPr>
        <w:ind w:left="720" w:hanging="360"/>
      </w:pPr>
      <w:rPr>
        <w:rFonts w:ascii="Arial" w:eastAsiaTheme="minorHAnsi" w:hAnsi="Arial" w:cs="Arial" w:hint="default"/>
        <w:sz w:val="16"/>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0C165349"/>
    <w:multiLevelType w:val="hybridMultilevel"/>
    <w:tmpl w:val="CB7A9D18"/>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4" w15:restartNumberingAfterBreak="0">
    <w:nsid w:val="170CD2DE"/>
    <w:multiLevelType w:val="multilevel"/>
    <w:tmpl w:val="BA3E7C0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5" w15:restartNumberingAfterBreak="0">
    <w:nsid w:val="2C1AE401"/>
    <w:multiLevelType w:val="multilevel"/>
    <w:tmpl w:val="1D0E187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6" w15:restartNumberingAfterBreak="0">
    <w:nsid w:val="404132B2"/>
    <w:multiLevelType w:val="multilevel"/>
    <w:tmpl w:val="4C084BD4"/>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 w15:restartNumberingAfterBreak="0">
    <w:nsid w:val="47261BAD"/>
    <w:multiLevelType w:val="multilevel"/>
    <w:tmpl w:val="E66652FA"/>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8" w15:restartNumberingAfterBreak="0">
    <w:nsid w:val="4FC57AF9"/>
    <w:multiLevelType w:val="hybridMultilevel"/>
    <w:tmpl w:val="8BB29B80"/>
    <w:lvl w:ilvl="0" w:tplc="49B6484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554473C"/>
    <w:multiLevelType w:val="hybridMultilevel"/>
    <w:tmpl w:val="0C58032E"/>
    <w:lvl w:ilvl="0" w:tplc="4F54A746">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0" w15:restartNumberingAfterBreak="0">
    <w:nsid w:val="69B1017B"/>
    <w:multiLevelType w:val="hybridMultilevel"/>
    <w:tmpl w:val="6F3A7A4E"/>
    <w:lvl w:ilvl="0" w:tplc="82A44F66">
      <w:start w:val="1"/>
      <w:numFmt w:val="lowerLetter"/>
      <w:lvlText w:val="1.%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CD14E2D"/>
    <w:multiLevelType w:val="hybridMultilevel"/>
    <w:tmpl w:val="1D582DEE"/>
    <w:lvl w:ilvl="0" w:tplc="82CAFE32">
      <w:start w:val="1"/>
      <w:numFmt w:val="decimal"/>
      <w:lvlText w:val="%1."/>
      <w:lvlJc w:val="left"/>
      <w:pPr>
        <w:ind w:left="360" w:hanging="360"/>
      </w:pPr>
    </w:lvl>
    <w:lvl w:ilvl="1" w:tplc="04090019" w:tentative="1">
      <w:start w:val="1"/>
      <w:numFmt w:val="lowerLetter"/>
      <w:lvlText w:val="%2."/>
      <w:lvlJc w:val="left"/>
      <w:pPr>
        <w:ind w:left="1440" w:hanging="360"/>
      </w:pPr>
    </w:lvl>
    <w:lvl w:ilvl="2" w:tplc="DC98740A">
      <w:start w:val="1"/>
      <w:numFmt w:val="lowerLetter"/>
      <w:lvlText w:val="1.%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1315DCA"/>
    <w:multiLevelType w:val="multilevel"/>
    <w:tmpl w:val="A16ADA5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4"/>
  </w:num>
  <w:num w:numId="2">
    <w:abstractNumId w:val="4"/>
  </w:num>
  <w:num w:numId="3">
    <w:abstractNumId w:val="1"/>
  </w:num>
  <w:num w:numId="4">
    <w:abstractNumId w:val="1"/>
  </w:num>
  <w:num w:numId="5">
    <w:abstractNumId w:val="8"/>
  </w:num>
  <w:num w:numId="6">
    <w:abstractNumId w:val="10"/>
  </w:num>
  <w:num w:numId="7">
    <w:abstractNumId w:val="11"/>
  </w:num>
  <w:num w:numId="8">
    <w:abstractNumId w:val="9"/>
  </w:num>
  <w:num w:numId="9">
    <w:abstractNumId w:val="11"/>
    <w:lvlOverride w:ilvl="0">
      <w:startOverride w:val="1"/>
    </w:lvlOverride>
  </w:num>
  <w:num w:numId="10">
    <w:abstractNumId w:val="6"/>
  </w:num>
  <w:num w:numId="11">
    <w:abstractNumId w:val="5"/>
  </w:num>
  <w:num w:numId="12">
    <w:abstractNumId w:val="1"/>
  </w:num>
  <w:num w:numId="13">
    <w:abstractNumId w:val="1"/>
  </w:num>
  <w:num w:numId="14">
    <w:abstractNumId w:val="1"/>
  </w:num>
  <w:num w:numId="15">
    <w:abstractNumId w:val="1"/>
  </w:num>
  <w:num w:numId="16">
    <w:abstractNumId w:val="1"/>
  </w:num>
  <w:num w:numId="1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num>
  <w:num w:numId="22">
    <w:abstractNumId w:val="1"/>
  </w:num>
  <w:num w:numId="23">
    <w:abstractNumId w:val="1"/>
  </w:num>
  <w:num w:numId="24">
    <w:abstractNumId w:val="1"/>
  </w:num>
  <w:num w:numId="25">
    <w:abstractNumId w:val="1"/>
  </w:num>
  <w:num w:numId="26">
    <w:abstractNumId w:val="1"/>
  </w:num>
  <w:num w:numId="27">
    <w:abstractNumId w:val="1"/>
  </w:num>
  <w:num w:numId="28">
    <w:abstractNumId w:val="1"/>
  </w:num>
  <w:num w:numId="29">
    <w:abstractNumId w:val="0"/>
  </w:num>
  <w:num w:numId="30">
    <w:abstractNumId w:val="1"/>
  </w:num>
  <w:num w:numId="31">
    <w:abstractNumId w:val="1"/>
  </w:num>
  <w:num w:numId="32">
    <w:abstractNumId w:val="1"/>
  </w:num>
  <w:num w:numId="3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
  </w:num>
  <w:num w:numId="36">
    <w:abstractNumId w:val="2"/>
  </w:num>
  <w:num w:numId="37">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vithri Rangarajan">
    <w15:presenceInfo w15:providerId="AD" w15:userId="S::srangarajan@pamgene.com::93e041d3-fbb8-431c-ae03-9b7b6351eb19"/>
  </w15:person>
  <w15:person w15:author="Peter Linders">
    <w15:presenceInfo w15:providerId="AD" w15:userId="S::plinders@pamgene.com::cf59e4d0-da96-4ac6-baf8-5ca3af36d98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57BE"/>
    <w:rsid w:val="00006E60"/>
    <w:rsid w:val="00011C8B"/>
    <w:rsid w:val="00016A44"/>
    <w:rsid w:val="00017318"/>
    <w:rsid w:val="00026F35"/>
    <w:rsid w:val="0004257D"/>
    <w:rsid w:val="00053FDD"/>
    <w:rsid w:val="00066388"/>
    <w:rsid w:val="00073761"/>
    <w:rsid w:val="00091247"/>
    <w:rsid w:val="000935BE"/>
    <w:rsid w:val="000978F2"/>
    <w:rsid w:val="000C61B6"/>
    <w:rsid w:val="000D04B1"/>
    <w:rsid w:val="000E27FD"/>
    <w:rsid w:val="000E3D57"/>
    <w:rsid w:val="001045BC"/>
    <w:rsid w:val="00120635"/>
    <w:rsid w:val="0012255A"/>
    <w:rsid w:val="001956DC"/>
    <w:rsid w:val="001B736B"/>
    <w:rsid w:val="001C1C50"/>
    <w:rsid w:val="001C5446"/>
    <w:rsid w:val="001C7DDA"/>
    <w:rsid w:val="001D6ECD"/>
    <w:rsid w:val="002250EA"/>
    <w:rsid w:val="00261011"/>
    <w:rsid w:val="00266DB4"/>
    <w:rsid w:val="00280E5C"/>
    <w:rsid w:val="00283D18"/>
    <w:rsid w:val="002A5B17"/>
    <w:rsid w:val="002A7603"/>
    <w:rsid w:val="002A7D6A"/>
    <w:rsid w:val="002C33DA"/>
    <w:rsid w:val="002C65C8"/>
    <w:rsid w:val="002F0CD1"/>
    <w:rsid w:val="002F3870"/>
    <w:rsid w:val="002F5663"/>
    <w:rsid w:val="00315C2E"/>
    <w:rsid w:val="003277F0"/>
    <w:rsid w:val="00340EC6"/>
    <w:rsid w:val="003467A9"/>
    <w:rsid w:val="003634AE"/>
    <w:rsid w:val="00386256"/>
    <w:rsid w:val="0039420C"/>
    <w:rsid w:val="003A0BDA"/>
    <w:rsid w:val="003B3014"/>
    <w:rsid w:val="003D7557"/>
    <w:rsid w:val="003F2740"/>
    <w:rsid w:val="003F5A3A"/>
    <w:rsid w:val="0040287E"/>
    <w:rsid w:val="004654E9"/>
    <w:rsid w:val="004679E3"/>
    <w:rsid w:val="004759BF"/>
    <w:rsid w:val="00482C64"/>
    <w:rsid w:val="004B2836"/>
    <w:rsid w:val="004C1E71"/>
    <w:rsid w:val="004C5975"/>
    <w:rsid w:val="004E29B3"/>
    <w:rsid w:val="004F372A"/>
    <w:rsid w:val="00522BA6"/>
    <w:rsid w:val="0052548A"/>
    <w:rsid w:val="00536DE0"/>
    <w:rsid w:val="005415B8"/>
    <w:rsid w:val="005730AA"/>
    <w:rsid w:val="00590D07"/>
    <w:rsid w:val="00591B04"/>
    <w:rsid w:val="00591DCB"/>
    <w:rsid w:val="00595029"/>
    <w:rsid w:val="005979A4"/>
    <w:rsid w:val="005A1EEE"/>
    <w:rsid w:val="005B1F67"/>
    <w:rsid w:val="005C0131"/>
    <w:rsid w:val="005C7D16"/>
    <w:rsid w:val="005D7B8C"/>
    <w:rsid w:val="005E1248"/>
    <w:rsid w:val="005E2B3C"/>
    <w:rsid w:val="006164B3"/>
    <w:rsid w:val="00633A47"/>
    <w:rsid w:val="00643472"/>
    <w:rsid w:val="00643D55"/>
    <w:rsid w:val="00646D0D"/>
    <w:rsid w:val="00650547"/>
    <w:rsid w:val="00685AFC"/>
    <w:rsid w:val="00693BAD"/>
    <w:rsid w:val="006C1C91"/>
    <w:rsid w:val="006C3CE3"/>
    <w:rsid w:val="00706074"/>
    <w:rsid w:val="00717151"/>
    <w:rsid w:val="00736117"/>
    <w:rsid w:val="00764CFB"/>
    <w:rsid w:val="00784D58"/>
    <w:rsid w:val="007871C7"/>
    <w:rsid w:val="0079709F"/>
    <w:rsid w:val="007A6378"/>
    <w:rsid w:val="007B59A8"/>
    <w:rsid w:val="007B78CE"/>
    <w:rsid w:val="007C4452"/>
    <w:rsid w:val="007D3DE1"/>
    <w:rsid w:val="00820326"/>
    <w:rsid w:val="00832B60"/>
    <w:rsid w:val="00832F60"/>
    <w:rsid w:val="00845C42"/>
    <w:rsid w:val="008623A6"/>
    <w:rsid w:val="00865877"/>
    <w:rsid w:val="00895B71"/>
    <w:rsid w:val="008A3400"/>
    <w:rsid w:val="008D0868"/>
    <w:rsid w:val="008D13AA"/>
    <w:rsid w:val="008D6863"/>
    <w:rsid w:val="008E0CA3"/>
    <w:rsid w:val="008F188B"/>
    <w:rsid w:val="008F57C8"/>
    <w:rsid w:val="009027C5"/>
    <w:rsid w:val="00905E8F"/>
    <w:rsid w:val="00906AAF"/>
    <w:rsid w:val="00920A3E"/>
    <w:rsid w:val="00944184"/>
    <w:rsid w:val="00954785"/>
    <w:rsid w:val="00980E68"/>
    <w:rsid w:val="00984659"/>
    <w:rsid w:val="009A3118"/>
    <w:rsid w:val="009D6092"/>
    <w:rsid w:val="009D79EA"/>
    <w:rsid w:val="00A2651B"/>
    <w:rsid w:val="00A4567F"/>
    <w:rsid w:val="00A76EE4"/>
    <w:rsid w:val="00A80E3D"/>
    <w:rsid w:val="00A85D48"/>
    <w:rsid w:val="00A974BD"/>
    <w:rsid w:val="00AB0F1B"/>
    <w:rsid w:val="00AB495B"/>
    <w:rsid w:val="00AF2C8B"/>
    <w:rsid w:val="00B17FA0"/>
    <w:rsid w:val="00B20819"/>
    <w:rsid w:val="00B21135"/>
    <w:rsid w:val="00B31B9A"/>
    <w:rsid w:val="00B46544"/>
    <w:rsid w:val="00B67AAD"/>
    <w:rsid w:val="00B7569D"/>
    <w:rsid w:val="00B86B75"/>
    <w:rsid w:val="00B97424"/>
    <w:rsid w:val="00BA48A9"/>
    <w:rsid w:val="00BB7789"/>
    <w:rsid w:val="00BC48D5"/>
    <w:rsid w:val="00BD163F"/>
    <w:rsid w:val="00BD1C06"/>
    <w:rsid w:val="00BD7A95"/>
    <w:rsid w:val="00C06ACC"/>
    <w:rsid w:val="00C11639"/>
    <w:rsid w:val="00C226D1"/>
    <w:rsid w:val="00C3317F"/>
    <w:rsid w:val="00C36279"/>
    <w:rsid w:val="00C60141"/>
    <w:rsid w:val="00C82EF9"/>
    <w:rsid w:val="00C84EDE"/>
    <w:rsid w:val="00CB4E5A"/>
    <w:rsid w:val="00CF14D4"/>
    <w:rsid w:val="00CF43BA"/>
    <w:rsid w:val="00D324F1"/>
    <w:rsid w:val="00D33AAD"/>
    <w:rsid w:val="00D33AE8"/>
    <w:rsid w:val="00D464F9"/>
    <w:rsid w:val="00D530D6"/>
    <w:rsid w:val="00D64286"/>
    <w:rsid w:val="00D809CA"/>
    <w:rsid w:val="00D82C31"/>
    <w:rsid w:val="00D9301A"/>
    <w:rsid w:val="00DA01D5"/>
    <w:rsid w:val="00DA19C7"/>
    <w:rsid w:val="00DA2A9B"/>
    <w:rsid w:val="00DB72FC"/>
    <w:rsid w:val="00DE5356"/>
    <w:rsid w:val="00DE588D"/>
    <w:rsid w:val="00DF533A"/>
    <w:rsid w:val="00DF6A7C"/>
    <w:rsid w:val="00E02140"/>
    <w:rsid w:val="00E04CF6"/>
    <w:rsid w:val="00E0757F"/>
    <w:rsid w:val="00E07F06"/>
    <w:rsid w:val="00E15127"/>
    <w:rsid w:val="00E1655C"/>
    <w:rsid w:val="00E315A3"/>
    <w:rsid w:val="00E409CE"/>
    <w:rsid w:val="00E47A49"/>
    <w:rsid w:val="00E60384"/>
    <w:rsid w:val="00E63234"/>
    <w:rsid w:val="00EB71E5"/>
    <w:rsid w:val="00EC6454"/>
    <w:rsid w:val="00ED5DD6"/>
    <w:rsid w:val="00EE045E"/>
    <w:rsid w:val="00EE2D06"/>
    <w:rsid w:val="00EF7EF5"/>
    <w:rsid w:val="00F1491D"/>
    <w:rsid w:val="00F323A0"/>
    <w:rsid w:val="00F328C0"/>
    <w:rsid w:val="00F36D9F"/>
    <w:rsid w:val="00F503A8"/>
    <w:rsid w:val="00F53B63"/>
    <w:rsid w:val="00F659AA"/>
    <w:rsid w:val="00F71742"/>
    <w:rsid w:val="00F756B9"/>
    <w:rsid w:val="00F802C8"/>
    <w:rsid w:val="00F944A1"/>
    <w:rsid w:val="00FB0704"/>
    <w:rsid w:val="00FB5677"/>
    <w:rsid w:val="00FB6C66"/>
    <w:rsid w:val="00FC32BB"/>
    <w:rsid w:val="00FC33D7"/>
    <w:rsid w:val="00FF08E0"/>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28BE6D"/>
  <w15:docId w15:val="{99684FB1-2E91-4B62-BDE5-61B1326B4D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26F35"/>
    <w:rPr>
      <w:rFonts w:ascii="Arial" w:hAnsi="Arial"/>
      <w:sz w:val="22"/>
    </w:rPr>
  </w:style>
  <w:style w:type="paragraph" w:styleId="Heading1">
    <w:name w:val="heading 1"/>
    <w:basedOn w:val="Normal"/>
    <w:next w:val="BodyText"/>
    <w:uiPriority w:val="9"/>
    <w:qFormat/>
    <w:rsid w:val="003E6B44"/>
    <w:pPr>
      <w:keepNext/>
      <w:keepLines/>
      <w:numPr>
        <w:numId w:val="10"/>
      </w:numPr>
      <w:spacing w:before="480" w:after="0"/>
      <w:outlineLvl w:val="0"/>
    </w:pPr>
    <w:rPr>
      <w:rFonts w:eastAsiaTheme="majorEastAsia" w:cstheme="majorBidi"/>
      <w:b/>
      <w:bCs/>
      <w:color w:val="345A8A" w:themeColor="accent1" w:themeShade="B5"/>
      <w:sz w:val="32"/>
      <w:szCs w:val="32"/>
    </w:rPr>
  </w:style>
  <w:style w:type="paragraph" w:styleId="Heading2">
    <w:name w:val="heading 2"/>
    <w:basedOn w:val="Normal"/>
    <w:next w:val="BodyText"/>
    <w:uiPriority w:val="9"/>
    <w:unhideWhenUsed/>
    <w:qFormat/>
    <w:rsid w:val="003F7EDF"/>
    <w:pPr>
      <w:keepNext/>
      <w:keepLines/>
      <w:numPr>
        <w:ilvl w:val="1"/>
        <w:numId w:val="10"/>
      </w:numPr>
      <w:spacing w:before="200" w:after="0"/>
      <w:outlineLvl w:val="1"/>
    </w:pPr>
    <w:rPr>
      <w:rFonts w:eastAsiaTheme="majorEastAsia" w:cstheme="majorBidi"/>
      <w:b/>
      <w:bCs/>
      <w:color w:val="4F81BD" w:themeColor="accent1"/>
      <w:sz w:val="28"/>
      <w:szCs w:val="32"/>
    </w:rPr>
  </w:style>
  <w:style w:type="paragraph" w:styleId="Heading3">
    <w:name w:val="heading 3"/>
    <w:basedOn w:val="Normal"/>
    <w:next w:val="BodyText"/>
    <w:link w:val="Heading3Char"/>
    <w:uiPriority w:val="9"/>
    <w:unhideWhenUsed/>
    <w:qFormat/>
    <w:rsid w:val="000B5EFA"/>
    <w:pPr>
      <w:keepNext/>
      <w:keepLines/>
      <w:numPr>
        <w:ilvl w:val="2"/>
        <w:numId w:val="10"/>
      </w:numPr>
      <w:spacing w:before="200" w:after="0"/>
      <w:outlineLvl w:val="2"/>
    </w:pPr>
    <w:rPr>
      <w:rFonts w:eastAsiaTheme="majorEastAsia" w:cstheme="majorBidi"/>
      <w:b/>
      <w:bCs/>
      <w:sz w:val="24"/>
      <w:szCs w:val="28"/>
    </w:rPr>
  </w:style>
  <w:style w:type="paragraph" w:styleId="Heading4">
    <w:name w:val="heading 4"/>
    <w:basedOn w:val="Normal"/>
    <w:next w:val="BodyText"/>
    <w:uiPriority w:val="9"/>
    <w:unhideWhenUsed/>
    <w:qFormat/>
    <w:rsid w:val="003F7EDF"/>
    <w:pPr>
      <w:keepNext/>
      <w:keepLines/>
      <w:numPr>
        <w:ilvl w:val="3"/>
        <w:numId w:val="10"/>
      </w:numPr>
      <w:spacing w:before="200" w:after="0"/>
      <w:outlineLvl w:val="3"/>
    </w:pPr>
    <w:rPr>
      <w:rFonts w:eastAsiaTheme="majorEastAsia" w:cstheme="majorBidi"/>
      <w:b/>
      <w:bCs/>
      <w:color w:val="4F81BD" w:themeColor="accent1"/>
    </w:rPr>
  </w:style>
  <w:style w:type="paragraph" w:styleId="Heading5">
    <w:name w:val="heading 5"/>
    <w:basedOn w:val="Normal"/>
    <w:next w:val="BodyText"/>
    <w:link w:val="Heading5Char"/>
    <w:uiPriority w:val="9"/>
    <w:unhideWhenUsed/>
    <w:qFormat/>
    <w:rsid w:val="009A6CD1"/>
    <w:pPr>
      <w:keepNext/>
      <w:keepLines/>
      <w:spacing w:before="200" w:after="0"/>
      <w:outlineLvl w:val="4"/>
    </w:pPr>
    <w:rPr>
      <w:rFonts w:eastAsiaTheme="majorEastAsia" w:cstheme="majorBidi"/>
      <w:iCs/>
      <w:color w:val="000000" w:themeColor="text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rsid w:val="001D0A5C"/>
    <w:pPr>
      <w:keepNext/>
      <w:keepLines/>
      <w:pageBreakBefore/>
      <w:spacing w:before="200" w:after="0"/>
      <w:outlineLvl w:val="8"/>
    </w:pPr>
    <w:rPr>
      <w:rFonts w:eastAsiaTheme="majorEastAsia" w:cstheme="majorBidi"/>
      <w:color w:val="FFFFFF" w:themeColor="background1"/>
      <w:sz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79709F"/>
    <w:pPr>
      <w:spacing w:before="240" w:after="240"/>
    </w:pPr>
  </w:style>
  <w:style w:type="paragraph" w:customStyle="1" w:styleId="FirstParagraph">
    <w:name w:val="First Paragraph"/>
    <w:basedOn w:val="BodyText"/>
    <w:next w:val="BodyText"/>
    <w:qFormat/>
    <w:rsid w:val="00625DD5"/>
  </w:style>
  <w:style w:type="paragraph" w:customStyle="1" w:styleId="Compact">
    <w:name w:val="Compact"/>
    <w:basedOn w:val="BodyText"/>
    <w:qFormat/>
    <w:pPr>
      <w:spacing w:before="36" w:after="36"/>
    </w:pPr>
  </w:style>
  <w:style w:type="paragraph" w:styleId="Title">
    <w:name w:val="Title"/>
    <w:basedOn w:val="Normal"/>
    <w:next w:val="BodyText"/>
    <w:link w:val="TitleChar"/>
    <w:qFormat/>
    <w:rsid w:val="000559D7"/>
    <w:pPr>
      <w:keepNext/>
      <w:keepLines/>
      <w:spacing w:before="480" w:after="240"/>
      <w:jc w:val="center"/>
    </w:pPr>
    <w:rPr>
      <w:rFonts w:eastAsiaTheme="majorEastAsia" w:cstheme="majorBidi"/>
      <w:b/>
      <w:bCs/>
      <w:color w:val="002060"/>
      <w:sz w:val="48"/>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2928B5"/>
    <w:pPr>
      <w:keepNext/>
      <w:keepLines/>
      <w:jc w:val="center"/>
    </w:pPr>
    <w:rPr>
      <w:rFonts w:ascii="Arial" w:hAnsi="Arial"/>
    </w:rPr>
  </w:style>
  <w:style w:type="paragraph" w:styleId="Date">
    <w:name w:val="Date"/>
    <w:next w:val="BodyText"/>
    <w:link w:val="DateChar"/>
    <w:qFormat/>
    <w:rsid w:val="00315802"/>
    <w:pPr>
      <w:keepNext/>
      <w:keepLines/>
      <w:jc w:val="center"/>
    </w:pPr>
    <w:rPr>
      <w:rFonts w:ascii="Arial" w:hAnsi="Arial"/>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3"/>
    <w:next w:val="BodyText"/>
    <w:uiPriority w:val="39"/>
    <w:unhideWhenUsed/>
    <w:qFormat/>
    <w:rsid w:val="003E6B44"/>
    <w:pPr>
      <w:numPr>
        <w:numId w:val="0"/>
      </w:numPr>
      <w:spacing w:after="240" w:line="259" w:lineRule="auto"/>
      <w:outlineLvl w:val="9"/>
    </w:pPr>
    <w:rPr>
      <w:bCs w:val="0"/>
      <w:color w:val="1F497D" w:themeColor="text2"/>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F4407A"/>
    <w:pPr>
      <w:spacing w:after="0"/>
    </w:pPr>
    <w:rPr>
      <w:rFonts w:ascii="Tahoma" w:hAnsi="Tahoma" w:cs="Tahoma"/>
      <w:sz w:val="16"/>
      <w:szCs w:val="16"/>
    </w:rPr>
  </w:style>
  <w:style w:type="character" w:customStyle="1" w:styleId="BalloonTextChar">
    <w:name w:val="Balloon Text Char"/>
    <w:basedOn w:val="DefaultParagraphFont"/>
    <w:link w:val="BalloonText"/>
    <w:rsid w:val="00F4407A"/>
    <w:rPr>
      <w:rFonts w:ascii="Tahoma" w:hAnsi="Tahoma" w:cs="Tahoma"/>
      <w:sz w:val="16"/>
      <w:szCs w:val="16"/>
    </w:rPr>
  </w:style>
  <w:style w:type="paragraph" w:styleId="Header">
    <w:name w:val="header"/>
    <w:basedOn w:val="Normal"/>
    <w:link w:val="HeaderChar"/>
    <w:rsid w:val="00625DD5"/>
    <w:pPr>
      <w:tabs>
        <w:tab w:val="center" w:pos="4680"/>
        <w:tab w:val="right" w:pos="9360"/>
      </w:tabs>
      <w:spacing w:after="0"/>
    </w:pPr>
  </w:style>
  <w:style w:type="character" w:customStyle="1" w:styleId="HeaderChar">
    <w:name w:val="Header Char"/>
    <w:basedOn w:val="DefaultParagraphFont"/>
    <w:link w:val="Header"/>
    <w:rsid w:val="00625DD5"/>
  </w:style>
  <w:style w:type="paragraph" w:styleId="Footer">
    <w:name w:val="footer"/>
    <w:basedOn w:val="Normal"/>
    <w:link w:val="FooterChar"/>
    <w:uiPriority w:val="99"/>
    <w:rsid w:val="00625DD5"/>
    <w:pPr>
      <w:tabs>
        <w:tab w:val="center" w:pos="4680"/>
        <w:tab w:val="right" w:pos="9360"/>
      </w:tabs>
      <w:spacing w:after="0"/>
    </w:pPr>
  </w:style>
  <w:style w:type="character" w:customStyle="1" w:styleId="FooterChar">
    <w:name w:val="Footer Char"/>
    <w:basedOn w:val="DefaultParagraphFont"/>
    <w:link w:val="Footer"/>
    <w:uiPriority w:val="99"/>
    <w:rsid w:val="00625DD5"/>
  </w:style>
  <w:style w:type="table" w:styleId="TableGrid">
    <w:name w:val="Table Grid"/>
    <w:basedOn w:val="TableNormal"/>
    <w:uiPriority w:val="59"/>
    <w:rsid w:val="002337A3"/>
    <w:pPr>
      <w:spacing w:after="0"/>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E02090"/>
    <w:pPr>
      <w:spacing w:after="100"/>
      <w:ind w:left="440"/>
    </w:pPr>
  </w:style>
  <w:style w:type="character" w:customStyle="1" w:styleId="BodyTextChar">
    <w:name w:val="Body Text Char"/>
    <w:basedOn w:val="DefaultParagraphFont"/>
    <w:link w:val="BodyText"/>
    <w:rsid w:val="0079709F"/>
    <w:rPr>
      <w:rFonts w:ascii="Arial" w:hAnsi="Arial"/>
      <w:sz w:val="22"/>
    </w:rPr>
  </w:style>
  <w:style w:type="character" w:customStyle="1" w:styleId="TitleChar">
    <w:name w:val="Title Char"/>
    <w:basedOn w:val="DefaultParagraphFont"/>
    <w:link w:val="Title"/>
    <w:rsid w:val="000559D7"/>
    <w:rPr>
      <w:rFonts w:ascii="Arial" w:eastAsiaTheme="majorEastAsia" w:hAnsi="Arial" w:cstheme="majorBidi"/>
      <w:b/>
      <w:bCs/>
      <w:color w:val="002060"/>
      <w:sz w:val="48"/>
      <w:szCs w:val="36"/>
    </w:rPr>
  </w:style>
  <w:style w:type="paragraph" w:styleId="ListParagraph">
    <w:name w:val="List Paragraph"/>
    <w:basedOn w:val="Normal"/>
    <w:rsid w:val="009D258E"/>
    <w:pPr>
      <w:ind w:left="720"/>
      <w:contextualSpacing/>
    </w:pPr>
  </w:style>
  <w:style w:type="paragraph" w:styleId="TOC1">
    <w:name w:val="toc 1"/>
    <w:basedOn w:val="Normal"/>
    <w:next w:val="Normal"/>
    <w:autoRedefine/>
    <w:uiPriority w:val="39"/>
    <w:unhideWhenUsed/>
    <w:rsid w:val="00820326"/>
    <w:pPr>
      <w:spacing w:after="100"/>
    </w:pPr>
  </w:style>
  <w:style w:type="paragraph" w:styleId="TOC2">
    <w:name w:val="toc 2"/>
    <w:basedOn w:val="Normal"/>
    <w:next w:val="Normal"/>
    <w:autoRedefine/>
    <w:uiPriority w:val="39"/>
    <w:unhideWhenUsed/>
    <w:rsid w:val="00261011"/>
    <w:pPr>
      <w:tabs>
        <w:tab w:val="right" w:leader="dot" w:pos="9017"/>
      </w:tabs>
      <w:spacing w:after="100"/>
      <w:ind w:left="220"/>
    </w:pPr>
  </w:style>
  <w:style w:type="character" w:customStyle="1" w:styleId="DateChar">
    <w:name w:val="Date Char"/>
    <w:basedOn w:val="DefaultParagraphFont"/>
    <w:link w:val="Date"/>
    <w:rsid w:val="00073761"/>
    <w:rPr>
      <w:rFonts w:ascii="Arial" w:hAnsi="Arial"/>
    </w:rPr>
  </w:style>
  <w:style w:type="table" w:styleId="TableGridLight">
    <w:name w:val="Grid Table Light"/>
    <w:basedOn w:val="TableNormal"/>
    <w:uiPriority w:val="40"/>
    <w:rsid w:val="00B17FA0"/>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3Char">
    <w:name w:val="Heading 3 Char"/>
    <w:basedOn w:val="DefaultParagraphFont"/>
    <w:link w:val="Heading3"/>
    <w:uiPriority w:val="9"/>
    <w:rsid w:val="007B59A8"/>
    <w:rPr>
      <w:rFonts w:ascii="Arial" w:eastAsiaTheme="majorEastAsia" w:hAnsi="Arial" w:cstheme="majorBidi"/>
      <w:b/>
      <w:bCs/>
      <w:szCs w:val="28"/>
    </w:rPr>
  </w:style>
  <w:style w:type="character" w:customStyle="1" w:styleId="Heading5Char">
    <w:name w:val="Heading 5 Char"/>
    <w:basedOn w:val="DefaultParagraphFont"/>
    <w:link w:val="Heading5"/>
    <w:uiPriority w:val="9"/>
    <w:rsid w:val="007B59A8"/>
    <w:rPr>
      <w:rFonts w:ascii="Arial" w:eastAsiaTheme="majorEastAsia" w:hAnsi="Arial" w:cstheme="majorBidi"/>
      <w:iCs/>
      <w:color w:val="000000" w:themeColor="text1"/>
      <w:sz w:val="16"/>
    </w:rPr>
  </w:style>
  <w:style w:type="paragraph" w:styleId="Revision">
    <w:name w:val="Revision"/>
    <w:hidden/>
    <w:semiHidden/>
    <w:rsid w:val="008D0868"/>
    <w:pPr>
      <w:spacing w:after="0"/>
    </w:pPr>
    <w:rPr>
      <w:rFonts w:ascii="Arial" w:hAnsi="Arial"/>
      <w:sz w:val="22"/>
    </w:rPr>
  </w:style>
  <w:style w:type="character" w:styleId="CommentReference">
    <w:name w:val="annotation reference"/>
    <w:basedOn w:val="DefaultParagraphFont"/>
    <w:semiHidden/>
    <w:unhideWhenUsed/>
    <w:rsid w:val="00EE045E"/>
    <w:rPr>
      <w:sz w:val="16"/>
      <w:szCs w:val="16"/>
    </w:rPr>
  </w:style>
  <w:style w:type="paragraph" w:styleId="CommentText">
    <w:name w:val="annotation text"/>
    <w:basedOn w:val="Normal"/>
    <w:link w:val="CommentTextChar"/>
    <w:unhideWhenUsed/>
    <w:rsid w:val="00EE045E"/>
    <w:rPr>
      <w:sz w:val="20"/>
      <w:szCs w:val="20"/>
    </w:rPr>
  </w:style>
  <w:style w:type="character" w:customStyle="1" w:styleId="CommentTextChar">
    <w:name w:val="Comment Text Char"/>
    <w:basedOn w:val="DefaultParagraphFont"/>
    <w:link w:val="CommentText"/>
    <w:rsid w:val="00EE045E"/>
    <w:rPr>
      <w:rFonts w:ascii="Arial" w:hAnsi="Arial"/>
      <w:sz w:val="20"/>
      <w:szCs w:val="20"/>
    </w:rPr>
  </w:style>
  <w:style w:type="paragraph" w:styleId="CommentSubject">
    <w:name w:val="annotation subject"/>
    <w:basedOn w:val="CommentText"/>
    <w:next w:val="CommentText"/>
    <w:link w:val="CommentSubjectChar"/>
    <w:semiHidden/>
    <w:unhideWhenUsed/>
    <w:rsid w:val="00EE045E"/>
    <w:rPr>
      <w:b/>
      <w:bCs/>
    </w:rPr>
  </w:style>
  <w:style w:type="character" w:customStyle="1" w:styleId="CommentSubjectChar">
    <w:name w:val="Comment Subject Char"/>
    <w:basedOn w:val="CommentTextChar"/>
    <w:link w:val="CommentSubject"/>
    <w:semiHidden/>
    <w:rsid w:val="00EE045E"/>
    <w:rPr>
      <w:rFonts w:ascii="Arial" w:hAnsi="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921148">
      <w:bodyDiv w:val="1"/>
      <w:marLeft w:val="0"/>
      <w:marRight w:val="0"/>
      <w:marTop w:val="0"/>
      <w:marBottom w:val="0"/>
      <w:divBdr>
        <w:top w:val="none" w:sz="0" w:space="0" w:color="auto"/>
        <w:left w:val="none" w:sz="0" w:space="0" w:color="auto"/>
        <w:bottom w:val="none" w:sz="0" w:space="0" w:color="auto"/>
        <w:right w:val="none" w:sz="0" w:space="0" w:color="auto"/>
      </w:divBdr>
    </w:div>
    <w:div w:id="800222915">
      <w:bodyDiv w:val="1"/>
      <w:marLeft w:val="0"/>
      <w:marRight w:val="0"/>
      <w:marTop w:val="0"/>
      <w:marBottom w:val="0"/>
      <w:divBdr>
        <w:top w:val="none" w:sz="0" w:space="0" w:color="auto"/>
        <w:left w:val="none" w:sz="0" w:space="0" w:color="auto"/>
        <w:bottom w:val="none" w:sz="0" w:space="0" w:color="auto"/>
        <w:right w:val="none" w:sz="0" w:space="0" w:color="auto"/>
      </w:divBdr>
    </w:div>
    <w:div w:id="818302485">
      <w:bodyDiv w:val="1"/>
      <w:marLeft w:val="0"/>
      <w:marRight w:val="0"/>
      <w:marTop w:val="0"/>
      <w:marBottom w:val="0"/>
      <w:divBdr>
        <w:top w:val="none" w:sz="0" w:space="0" w:color="auto"/>
        <w:left w:val="none" w:sz="0" w:space="0" w:color="auto"/>
        <w:bottom w:val="none" w:sz="0" w:space="0" w:color="auto"/>
        <w:right w:val="none" w:sz="0" w:space="0" w:color="auto"/>
      </w:divBdr>
    </w:div>
    <w:div w:id="993606846">
      <w:bodyDiv w:val="1"/>
      <w:marLeft w:val="0"/>
      <w:marRight w:val="0"/>
      <w:marTop w:val="0"/>
      <w:marBottom w:val="0"/>
      <w:divBdr>
        <w:top w:val="none" w:sz="0" w:space="0" w:color="auto"/>
        <w:left w:val="none" w:sz="0" w:space="0" w:color="auto"/>
        <w:bottom w:val="none" w:sz="0" w:space="0" w:color="auto"/>
        <w:right w:val="none" w:sz="0" w:space="0" w:color="auto"/>
      </w:divBdr>
    </w:div>
    <w:div w:id="1069883631">
      <w:bodyDiv w:val="1"/>
      <w:marLeft w:val="0"/>
      <w:marRight w:val="0"/>
      <w:marTop w:val="0"/>
      <w:marBottom w:val="0"/>
      <w:divBdr>
        <w:top w:val="none" w:sz="0" w:space="0" w:color="auto"/>
        <w:left w:val="none" w:sz="0" w:space="0" w:color="auto"/>
        <w:bottom w:val="none" w:sz="0" w:space="0" w:color="auto"/>
        <w:right w:val="none" w:sz="0" w:space="0" w:color="auto"/>
      </w:divBdr>
    </w:div>
    <w:div w:id="1249383575">
      <w:bodyDiv w:val="1"/>
      <w:marLeft w:val="0"/>
      <w:marRight w:val="0"/>
      <w:marTop w:val="0"/>
      <w:marBottom w:val="0"/>
      <w:divBdr>
        <w:top w:val="none" w:sz="0" w:space="0" w:color="auto"/>
        <w:left w:val="none" w:sz="0" w:space="0" w:color="auto"/>
        <w:bottom w:val="none" w:sz="0" w:space="0" w:color="auto"/>
        <w:right w:val="none" w:sz="0" w:space="0" w:color="auto"/>
      </w:divBdr>
    </w:div>
    <w:div w:id="1303923104">
      <w:bodyDiv w:val="1"/>
      <w:marLeft w:val="0"/>
      <w:marRight w:val="0"/>
      <w:marTop w:val="0"/>
      <w:marBottom w:val="0"/>
      <w:divBdr>
        <w:top w:val="none" w:sz="0" w:space="0" w:color="auto"/>
        <w:left w:val="none" w:sz="0" w:space="0" w:color="auto"/>
        <w:bottom w:val="none" w:sz="0" w:space="0" w:color="auto"/>
        <w:right w:val="none" w:sz="0" w:space="0" w:color="auto"/>
      </w:divBdr>
    </w:div>
    <w:div w:id="1470517270">
      <w:bodyDiv w:val="1"/>
      <w:marLeft w:val="0"/>
      <w:marRight w:val="0"/>
      <w:marTop w:val="0"/>
      <w:marBottom w:val="0"/>
      <w:divBdr>
        <w:top w:val="none" w:sz="0" w:space="0" w:color="auto"/>
        <w:left w:val="none" w:sz="0" w:space="0" w:color="auto"/>
        <w:bottom w:val="none" w:sz="0" w:space="0" w:color="auto"/>
        <w:right w:val="none" w:sz="0" w:space="0" w:color="auto"/>
      </w:divBdr>
    </w:div>
    <w:div w:id="17412485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fontTable" Target="fontTable.xml"/><Relationship Id="rId21" Type="http://schemas.openxmlformats.org/officeDocument/2006/relationships/image" Target="media/image5.png"/><Relationship Id="rId34" Type="http://schemas.openxmlformats.org/officeDocument/2006/relationships/image" Target="media/image1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image" Target="media/image4.png"/><Relationship Id="rId29" Type="http://schemas.openxmlformats.org/officeDocument/2006/relationships/hyperlink" Target="http://phanstiel-lab.med.unc.edu/CORAL/"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10" Type="http://schemas.microsoft.com/office/2016/09/relationships/commentsIds" Target="commentsIds.xml"/><Relationship Id="rId19" Type="http://schemas.openxmlformats.org/officeDocument/2006/relationships/image" Target="media/image3.png"/><Relationship Id="rId31" Type="http://schemas.openxmlformats.org/officeDocument/2006/relationships/image" Target="media/image14.sv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8.svg"/><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6.svg"/><Relationship Id="rId38" Type="http://schemas.openxmlformats.org/officeDocument/2006/relationships/image" Target="media/image2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F6742B-463A-4593-8B1E-F7DBEE821D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17</Pages>
  <Words>2567</Words>
  <Characters>14638</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Data analysis report</vt:lpstr>
    </vt:vector>
  </TitlesOfParts>
  <Company/>
  <LinksUpToDate>false</LinksUpToDate>
  <CharactersWithSpaces>17171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analysis report</dc:title>
  <dc:creator>Author Name and Customer</dc:creator>
  <cp:keywords/>
  <cp:lastModifiedBy>Savithri Rangarajan</cp:lastModifiedBy>
  <cp:revision>6</cp:revision>
  <dcterms:created xsi:type="dcterms:W3CDTF">2022-01-28T08:59:00Z</dcterms:created>
  <dcterms:modified xsi:type="dcterms:W3CDTF">2022-01-28T13:46:00Z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18 November, 2021</vt:lpwstr>
  </property>
  <property fmtid="{D5CDD505-2E9C-101B-9397-08002B2CF9AE}" pid="3" name="output">
    <vt:lpwstr/>
  </property>
  <property fmtid="{D5CDD505-2E9C-101B-9397-08002B2CF9AE}" pid="4" name="params">
    <vt:lpwstr/>
  </property>
</Properties>
</file>